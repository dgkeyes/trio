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42F6E8" w14:textId="77777777" w:rsidR="000D6AD2" w:rsidRDefault="00A50A9D" w:rsidP="000D6AD2">
      <w:pPr>
        <w:spacing w:after="0" w:line="240" w:lineRule="auto"/>
        <w:ind w:firstLine="0"/>
      </w:pPr>
      <w:bookmarkStart w:id="0" w:name="introduction"/>
      <w:r>
        <w:rPr>
          <w:rFonts w:ascii="Arial" w:hAnsi="Arial" w:cs="Arial"/>
          <w:noProof/>
          <w:color w:val="009999"/>
          <w:sz w:val="50"/>
          <w:szCs w:val="50"/>
        </w:rPr>
        <w:drawing>
          <wp:anchor distT="0" distB="0" distL="114300" distR="114300" simplePos="0" relativeHeight="251661312" behindDoc="0" locked="0" layoutInCell="1" allowOverlap="1" wp14:anchorId="0B54D4BA" wp14:editId="50719CE4">
            <wp:simplePos x="0" y="0"/>
            <wp:positionH relativeFrom="column">
              <wp:posOffset>4085617</wp:posOffset>
            </wp:positionH>
            <wp:positionV relativeFrom="paragraph">
              <wp:posOffset>155642</wp:posOffset>
            </wp:positionV>
            <wp:extent cx="1899596" cy="199417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unity-colleges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9596" cy="1994170"/>
                    </a:xfrm>
                    <a:prstGeom prst="rect">
                      <a:avLst/>
                    </a:prstGeom>
                  </pic:spPr>
                </pic:pic>
              </a:graphicData>
            </a:graphic>
            <wp14:sizeRelH relativeFrom="page">
              <wp14:pctWidth>0</wp14:pctWidth>
            </wp14:sizeRelH>
            <wp14:sizeRelV relativeFrom="page">
              <wp14:pctHeight>0</wp14:pctHeight>
            </wp14:sizeRelV>
          </wp:anchor>
        </w:drawing>
      </w:r>
      <w:r w:rsidR="00A53965">
        <w:rPr>
          <w:rFonts w:ascii="Arial" w:hAnsi="Arial" w:cs="Arial"/>
          <w:noProof/>
          <w:color w:val="009999"/>
          <w:sz w:val="50"/>
          <w:szCs w:val="50"/>
        </w:rPr>
        <w:drawing>
          <wp:anchor distT="0" distB="0" distL="114300" distR="114300" simplePos="0" relativeHeight="251660288" behindDoc="1" locked="0" layoutInCell="1" allowOverlap="1" wp14:anchorId="319CAEF2" wp14:editId="62F044C4">
            <wp:simplePos x="0" y="0"/>
            <wp:positionH relativeFrom="column">
              <wp:posOffset>-3403889</wp:posOffset>
            </wp:positionH>
            <wp:positionV relativeFrom="paragraph">
              <wp:posOffset>-1366752</wp:posOffset>
            </wp:positionV>
            <wp:extent cx="10330004" cy="688998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dre-hunter-702310-unsplas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330004" cy="6889980"/>
                    </a:xfrm>
                    <a:prstGeom prst="rect">
                      <a:avLst/>
                    </a:prstGeom>
                  </pic:spPr>
                </pic:pic>
              </a:graphicData>
            </a:graphic>
            <wp14:sizeRelH relativeFrom="page">
              <wp14:pctWidth>0</wp14:pctWidth>
            </wp14:sizeRelH>
            <wp14:sizeRelV relativeFrom="page">
              <wp14:pctHeight>0</wp14:pctHeight>
            </wp14:sizeRelV>
          </wp:anchor>
        </w:drawing>
      </w:r>
      <w:r w:rsidR="004746C3">
        <w:softHyphen/>
      </w:r>
    </w:p>
    <w:p w14:paraId="0006D5D6" w14:textId="77777777" w:rsidR="000D6AD2" w:rsidRDefault="000D6AD2" w:rsidP="000D6AD2">
      <w:pPr>
        <w:pStyle w:val="Title"/>
        <w:ind w:left="360" w:firstLine="0"/>
        <w:rPr>
          <w:rFonts w:ascii="Arial" w:hAnsi="Arial" w:cs="Arial"/>
          <w:color w:val="2BAADF"/>
          <w:sz w:val="50"/>
          <w:szCs w:val="50"/>
        </w:rPr>
      </w:pPr>
    </w:p>
    <w:p w14:paraId="21462505" w14:textId="77777777" w:rsidR="00CD6A8C" w:rsidRDefault="00CD6A8C" w:rsidP="00CD6A8C">
      <w:pPr>
        <w:pStyle w:val="Title"/>
        <w:ind w:left="360" w:right="2790" w:firstLine="0"/>
        <w:rPr>
          <w:rFonts w:ascii="Arial" w:hAnsi="Arial" w:cs="Arial"/>
          <w:color w:val="009999"/>
          <w:sz w:val="50"/>
          <w:szCs w:val="50"/>
        </w:rPr>
      </w:pPr>
    </w:p>
    <w:p w14:paraId="1B070617" w14:textId="77777777" w:rsidR="00CD6A8C" w:rsidRDefault="00CD6A8C" w:rsidP="00CD6A8C">
      <w:pPr>
        <w:pStyle w:val="Title"/>
        <w:ind w:left="360" w:right="2790" w:firstLine="0"/>
        <w:rPr>
          <w:rFonts w:ascii="Arial" w:hAnsi="Arial" w:cs="Arial"/>
          <w:color w:val="009999"/>
          <w:sz w:val="50"/>
          <w:szCs w:val="50"/>
        </w:rPr>
      </w:pPr>
    </w:p>
    <w:p w14:paraId="7781563A" w14:textId="77777777" w:rsidR="00CD6A8C" w:rsidRDefault="00CD6A8C" w:rsidP="00CD6A8C">
      <w:pPr>
        <w:pStyle w:val="Title"/>
        <w:ind w:left="360" w:right="2790" w:firstLine="0"/>
        <w:rPr>
          <w:rFonts w:ascii="Arial" w:hAnsi="Arial" w:cs="Arial"/>
          <w:color w:val="009999"/>
          <w:sz w:val="50"/>
          <w:szCs w:val="50"/>
        </w:rPr>
      </w:pPr>
    </w:p>
    <w:p w14:paraId="37D5DFEA" w14:textId="77777777" w:rsidR="00CD6A8C" w:rsidRDefault="00CD6A8C" w:rsidP="00CD6A8C">
      <w:pPr>
        <w:pStyle w:val="Title"/>
        <w:ind w:left="360" w:right="2790" w:firstLine="0"/>
        <w:rPr>
          <w:rFonts w:ascii="Arial" w:hAnsi="Arial" w:cs="Arial"/>
          <w:color w:val="009999"/>
          <w:sz w:val="50"/>
          <w:szCs w:val="50"/>
        </w:rPr>
      </w:pPr>
    </w:p>
    <w:p w14:paraId="22FBDCC4" w14:textId="77777777" w:rsidR="00CD6A8C" w:rsidRDefault="00CD6A8C" w:rsidP="00CD6A8C">
      <w:pPr>
        <w:pStyle w:val="Title"/>
        <w:ind w:left="360" w:right="2790" w:firstLine="0"/>
        <w:rPr>
          <w:rFonts w:ascii="Arial" w:hAnsi="Arial" w:cs="Arial"/>
          <w:color w:val="009999"/>
          <w:sz w:val="50"/>
          <w:szCs w:val="50"/>
        </w:rPr>
      </w:pPr>
    </w:p>
    <w:p w14:paraId="33510CFE" w14:textId="77777777" w:rsidR="00CD6A8C" w:rsidRDefault="00CD6A8C" w:rsidP="00CD6A8C">
      <w:pPr>
        <w:pStyle w:val="Title"/>
        <w:ind w:left="360" w:right="2790" w:firstLine="0"/>
        <w:rPr>
          <w:rFonts w:ascii="Arial" w:hAnsi="Arial" w:cs="Arial"/>
          <w:color w:val="009999"/>
          <w:sz w:val="50"/>
          <w:szCs w:val="50"/>
        </w:rPr>
      </w:pPr>
    </w:p>
    <w:p w14:paraId="476C322E" w14:textId="77777777" w:rsidR="00CD6A8C" w:rsidRDefault="00CD6A8C" w:rsidP="00CD6A8C">
      <w:pPr>
        <w:pStyle w:val="Title"/>
        <w:ind w:left="360" w:right="2790" w:firstLine="0"/>
        <w:rPr>
          <w:rFonts w:ascii="Arial" w:hAnsi="Arial" w:cs="Arial"/>
          <w:color w:val="009999"/>
          <w:sz w:val="50"/>
          <w:szCs w:val="50"/>
        </w:rPr>
      </w:pPr>
    </w:p>
    <w:p w14:paraId="1CCDFA9C" w14:textId="77777777" w:rsidR="00CD6A8C" w:rsidRDefault="00CD6A8C" w:rsidP="00CD6A8C">
      <w:pPr>
        <w:pStyle w:val="Title"/>
        <w:ind w:left="360" w:right="2790" w:firstLine="0"/>
        <w:rPr>
          <w:rFonts w:ascii="Arial" w:hAnsi="Arial" w:cs="Arial"/>
          <w:color w:val="009999"/>
          <w:sz w:val="50"/>
          <w:szCs w:val="50"/>
        </w:rPr>
      </w:pPr>
    </w:p>
    <w:p w14:paraId="2513FBBB" w14:textId="77777777" w:rsidR="00A53965" w:rsidRDefault="00A53965" w:rsidP="00CD6A8C">
      <w:pPr>
        <w:pStyle w:val="Title"/>
        <w:ind w:left="360" w:right="2790" w:firstLine="0"/>
        <w:rPr>
          <w:rFonts w:ascii="Arial" w:hAnsi="Arial" w:cs="Arial"/>
          <w:color w:val="FFFFFF" w:themeColor="background1"/>
          <w:sz w:val="50"/>
          <w:szCs w:val="50"/>
        </w:rPr>
      </w:pPr>
    </w:p>
    <w:p w14:paraId="0AACEC3C" w14:textId="77777777" w:rsidR="00A53965" w:rsidRDefault="00A53965" w:rsidP="00CD6A8C">
      <w:pPr>
        <w:pStyle w:val="Title"/>
        <w:ind w:left="360" w:right="2790" w:firstLine="0"/>
        <w:rPr>
          <w:rFonts w:ascii="Arial" w:hAnsi="Arial" w:cs="Arial"/>
          <w:color w:val="FFFFFF" w:themeColor="background1"/>
          <w:sz w:val="50"/>
          <w:szCs w:val="50"/>
        </w:rPr>
      </w:pPr>
    </w:p>
    <w:p w14:paraId="26EF6F39" w14:textId="77777777" w:rsidR="000D6AD2" w:rsidRPr="00A53965" w:rsidRDefault="000D6AD2" w:rsidP="00CD6A8C">
      <w:pPr>
        <w:pStyle w:val="Title"/>
        <w:ind w:left="360" w:right="2790" w:firstLine="0"/>
        <w:rPr>
          <w:rFonts w:ascii="Arial" w:hAnsi="Arial" w:cs="Arial"/>
          <w:color w:val="FFFFFF" w:themeColor="background1"/>
          <w:sz w:val="50"/>
          <w:szCs w:val="50"/>
        </w:rPr>
      </w:pPr>
      <w:r w:rsidRPr="00A53965">
        <w:rPr>
          <w:rFonts w:ascii="Arial" w:hAnsi="Arial" w:cs="Arial"/>
          <w:color w:val="FFFFFF" w:themeColor="background1"/>
          <w:sz w:val="50"/>
          <w:szCs w:val="50"/>
        </w:rPr>
        <w:t>TRIO Training Program</w:t>
      </w:r>
    </w:p>
    <w:p w14:paraId="4A8AA4BD" w14:textId="77777777" w:rsidR="000D6AD2" w:rsidRPr="000D6AD2" w:rsidRDefault="000D6AD2" w:rsidP="000D6AD2">
      <w:pPr>
        <w:spacing w:line="240" w:lineRule="auto"/>
        <w:rPr>
          <w:color w:val="009999"/>
          <w:sz w:val="12"/>
          <w:szCs w:val="12"/>
        </w:rPr>
      </w:pPr>
    </w:p>
    <w:p w14:paraId="43DEC7FE" w14:textId="77777777" w:rsidR="000D6AD2" w:rsidRDefault="000D6AD2" w:rsidP="000D6AD2">
      <w:pPr>
        <w:spacing w:line="240" w:lineRule="auto"/>
        <w:rPr>
          <w:color w:val="009999"/>
          <w:sz w:val="12"/>
          <w:szCs w:val="12"/>
        </w:rPr>
      </w:pPr>
    </w:p>
    <w:p w14:paraId="54AB333D" w14:textId="77777777" w:rsidR="00A53965" w:rsidRDefault="00A53965" w:rsidP="000D6AD2">
      <w:pPr>
        <w:spacing w:line="240" w:lineRule="auto"/>
        <w:ind w:right="720"/>
        <w:rPr>
          <w:b/>
          <w:color w:val="009999"/>
          <w:sz w:val="40"/>
          <w:szCs w:val="40"/>
        </w:rPr>
      </w:pPr>
    </w:p>
    <w:p w14:paraId="46D98E71" w14:textId="77777777" w:rsidR="000D6AD2" w:rsidRPr="000D6AD2" w:rsidRDefault="000D6AD2" w:rsidP="000D6AD2">
      <w:pPr>
        <w:spacing w:line="240" w:lineRule="auto"/>
        <w:ind w:right="720"/>
        <w:rPr>
          <w:b/>
          <w:color w:val="009999"/>
          <w:sz w:val="40"/>
          <w:szCs w:val="40"/>
        </w:rPr>
      </w:pPr>
      <w:r w:rsidRPr="000D6AD2">
        <w:rPr>
          <w:b/>
          <w:color w:val="009999"/>
          <w:sz w:val="40"/>
          <w:szCs w:val="40"/>
        </w:rPr>
        <w:t>Annual Evaluation Report</w:t>
      </w:r>
    </w:p>
    <w:p w14:paraId="233A5261" w14:textId="77777777" w:rsidR="000D6AD2" w:rsidRPr="000D6AD2" w:rsidRDefault="000D6AD2" w:rsidP="000D6AD2">
      <w:pPr>
        <w:spacing w:line="240" w:lineRule="auto"/>
        <w:ind w:right="720"/>
        <w:rPr>
          <w:b/>
          <w:color w:val="009999"/>
          <w:sz w:val="40"/>
          <w:szCs w:val="40"/>
        </w:rPr>
      </w:pPr>
      <w:r w:rsidRPr="000D6AD2">
        <w:rPr>
          <w:b/>
          <w:color w:val="009999"/>
          <w:sz w:val="40"/>
          <w:szCs w:val="40"/>
        </w:rPr>
        <w:t>August 2018</w:t>
      </w:r>
    </w:p>
    <w:p w14:paraId="0F77181A" w14:textId="77777777" w:rsidR="000D6AD2" w:rsidRDefault="000D6AD2" w:rsidP="000D6AD2">
      <w:pPr>
        <w:spacing w:line="240" w:lineRule="auto"/>
        <w:ind w:right="720"/>
        <w:rPr>
          <w:rFonts w:ascii="Arial" w:hAnsi="Arial" w:cs="Arial"/>
          <w:i/>
          <w:color w:val="A6A6A6" w:themeColor="background1" w:themeShade="A6"/>
          <w:sz w:val="12"/>
          <w:szCs w:val="12"/>
        </w:rPr>
      </w:pPr>
    </w:p>
    <w:p w14:paraId="66E44E26" w14:textId="77777777" w:rsidR="000D6AD2" w:rsidRDefault="000D6AD2" w:rsidP="00A53965">
      <w:pPr>
        <w:spacing w:line="240" w:lineRule="auto"/>
        <w:ind w:right="720" w:firstLine="0"/>
        <w:rPr>
          <w:rFonts w:ascii="Arial" w:hAnsi="Arial" w:cs="Arial"/>
          <w:i/>
          <w:color w:val="A6A6A6" w:themeColor="background1" w:themeShade="A6"/>
          <w:sz w:val="12"/>
          <w:szCs w:val="12"/>
        </w:rPr>
      </w:pPr>
    </w:p>
    <w:p w14:paraId="5F96E431" w14:textId="77777777" w:rsidR="000D6AD2" w:rsidRPr="002109F3" w:rsidRDefault="000D6AD2" w:rsidP="000D6AD2">
      <w:pPr>
        <w:spacing w:line="240" w:lineRule="auto"/>
        <w:ind w:right="720"/>
        <w:rPr>
          <w:rFonts w:ascii="Arial" w:hAnsi="Arial" w:cs="Arial"/>
          <w:i/>
          <w:color w:val="A6A6A6" w:themeColor="background1" w:themeShade="A6"/>
          <w:sz w:val="12"/>
          <w:szCs w:val="12"/>
        </w:rPr>
      </w:pPr>
    </w:p>
    <w:p w14:paraId="3ABD0438" w14:textId="77777777" w:rsidR="000D6AD2" w:rsidRDefault="000D6AD2" w:rsidP="000D6AD2">
      <w:pPr>
        <w:spacing w:line="240" w:lineRule="auto"/>
        <w:ind w:right="720"/>
        <w:rPr>
          <w:rFonts w:ascii="Arial" w:hAnsi="Arial" w:cs="Arial"/>
          <w:i/>
          <w:color w:val="A6A6A6" w:themeColor="background1" w:themeShade="A6"/>
          <w:sz w:val="32"/>
          <w:szCs w:val="32"/>
        </w:rPr>
      </w:pPr>
      <w:r w:rsidRPr="003155B3">
        <w:rPr>
          <w:rFonts w:ascii="Arial" w:hAnsi="Arial" w:cs="Arial"/>
          <w:i/>
          <w:color w:val="A6A6A6" w:themeColor="background1" w:themeShade="A6"/>
          <w:sz w:val="32"/>
          <w:szCs w:val="32"/>
        </w:rPr>
        <w:t>By Kavita Mittapalli, Ph.D and David Keyes, Ph.D</w:t>
      </w:r>
    </w:p>
    <w:p w14:paraId="005798B6" w14:textId="77777777" w:rsidR="000D6AD2" w:rsidRPr="003155B3" w:rsidRDefault="000D6AD2" w:rsidP="000D6AD2">
      <w:pPr>
        <w:spacing w:line="240" w:lineRule="auto"/>
        <w:ind w:right="720"/>
        <w:rPr>
          <w:rFonts w:ascii="Arial" w:hAnsi="Arial" w:cs="Arial"/>
          <w:i/>
          <w:color w:val="A6A6A6" w:themeColor="background1" w:themeShade="A6"/>
          <w:sz w:val="32"/>
          <w:szCs w:val="32"/>
        </w:rPr>
      </w:pPr>
      <w:r w:rsidRPr="003155B3">
        <w:rPr>
          <w:rFonts w:ascii="Arial" w:hAnsi="Arial" w:cs="Arial"/>
          <w:i/>
          <w:color w:val="A6A6A6" w:themeColor="background1" w:themeShade="A6"/>
          <w:sz w:val="32"/>
          <w:szCs w:val="32"/>
        </w:rPr>
        <w:t>MN Associates, Inc.</w:t>
      </w:r>
    </w:p>
    <w:p w14:paraId="3B8A32B8" w14:textId="77777777" w:rsidR="0034491F" w:rsidRDefault="0034491F">
      <w:pPr>
        <w:spacing w:after="0" w:line="240" w:lineRule="auto"/>
        <w:ind w:firstLine="0"/>
      </w:pPr>
      <w:r>
        <w:br w:type="page"/>
      </w:r>
    </w:p>
    <w:p w14:paraId="3FC883F4" w14:textId="77777777" w:rsidR="00695AFE" w:rsidRDefault="00695AFE" w:rsidP="00695AFE">
      <w:pPr>
        <w:ind w:firstLine="0"/>
        <w:rPr>
          <w:rFonts w:ascii="Arial" w:hAnsi="Arial" w:cs="Arial"/>
          <w:b/>
          <w:color w:val="009999"/>
          <w:sz w:val="32"/>
          <w:szCs w:val="32"/>
        </w:rPr>
      </w:pPr>
      <w:r>
        <w:rPr>
          <w:rFonts w:ascii="Arial" w:hAnsi="Arial" w:cs="Arial"/>
          <w:b/>
          <w:color w:val="009999"/>
          <w:sz w:val="32"/>
          <w:szCs w:val="32"/>
        </w:rPr>
        <w:lastRenderedPageBreak/>
        <w:t>Table of Contents</w:t>
      </w:r>
    </w:p>
    <w:p w14:paraId="202A41BF" w14:textId="0515B9F1" w:rsidR="006C4D3F" w:rsidRDefault="0080213F">
      <w:pPr>
        <w:pStyle w:val="TOC1"/>
        <w:tabs>
          <w:tab w:val="right" w:leader="dot" w:pos="9350"/>
        </w:tabs>
        <w:rPr>
          <w:rFonts w:asciiTheme="minorHAnsi" w:hAnsiTheme="minorHAnsi"/>
          <w:noProof/>
          <w:sz w:val="24"/>
          <w:szCs w:val="24"/>
        </w:rPr>
      </w:pPr>
      <w:r>
        <w:fldChar w:fldCharType="begin"/>
      </w:r>
      <w:r>
        <w:instrText xml:space="preserve"> TOC \o "1-3" \h \z \u </w:instrText>
      </w:r>
      <w:r>
        <w:fldChar w:fldCharType="separate"/>
      </w:r>
      <w:hyperlink w:anchor="_Toc523154822" w:history="1">
        <w:r w:rsidR="006C4D3F" w:rsidRPr="00DC09E4">
          <w:rPr>
            <w:rStyle w:val="Hyperlink"/>
            <w:noProof/>
          </w:rPr>
          <w:t>Introduction</w:t>
        </w:r>
        <w:r w:rsidR="006C4D3F">
          <w:rPr>
            <w:noProof/>
            <w:webHidden/>
          </w:rPr>
          <w:tab/>
        </w:r>
        <w:r w:rsidR="006C4D3F">
          <w:rPr>
            <w:noProof/>
            <w:webHidden/>
          </w:rPr>
          <w:fldChar w:fldCharType="begin"/>
        </w:r>
        <w:r w:rsidR="006C4D3F">
          <w:rPr>
            <w:noProof/>
            <w:webHidden/>
          </w:rPr>
          <w:instrText xml:space="preserve"> PAGEREF _Toc523154822 \h </w:instrText>
        </w:r>
        <w:r w:rsidR="006C4D3F">
          <w:rPr>
            <w:noProof/>
            <w:webHidden/>
          </w:rPr>
        </w:r>
        <w:r w:rsidR="006C4D3F">
          <w:rPr>
            <w:noProof/>
            <w:webHidden/>
          </w:rPr>
          <w:fldChar w:fldCharType="separate"/>
        </w:r>
        <w:r w:rsidR="006C4D3F">
          <w:rPr>
            <w:noProof/>
            <w:webHidden/>
          </w:rPr>
          <w:t>4</w:t>
        </w:r>
        <w:r w:rsidR="006C4D3F">
          <w:rPr>
            <w:noProof/>
            <w:webHidden/>
          </w:rPr>
          <w:fldChar w:fldCharType="end"/>
        </w:r>
      </w:hyperlink>
    </w:p>
    <w:p w14:paraId="1028FC01" w14:textId="16BE854F" w:rsidR="006C4D3F" w:rsidRDefault="006C4D3F">
      <w:pPr>
        <w:pStyle w:val="TOC1"/>
        <w:tabs>
          <w:tab w:val="right" w:leader="dot" w:pos="9350"/>
        </w:tabs>
        <w:rPr>
          <w:rFonts w:asciiTheme="minorHAnsi" w:hAnsiTheme="minorHAnsi"/>
          <w:noProof/>
          <w:sz w:val="24"/>
          <w:szCs w:val="24"/>
        </w:rPr>
      </w:pPr>
      <w:hyperlink w:anchor="_Toc523154823" w:history="1">
        <w:r w:rsidRPr="00DC09E4">
          <w:rPr>
            <w:rStyle w:val="Hyperlink"/>
            <w:noProof/>
          </w:rPr>
          <w:t>Evaluation</w:t>
        </w:r>
        <w:r>
          <w:rPr>
            <w:noProof/>
            <w:webHidden/>
          </w:rPr>
          <w:tab/>
        </w:r>
        <w:r>
          <w:rPr>
            <w:noProof/>
            <w:webHidden/>
          </w:rPr>
          <w:fldChar w:fldCharType="begin"/>
        </w:r>
        <w:r>
          <w:rPr>
            <w:noProof/>
            <w:webHidden/>
          </w:rPr>
          <w:instrText xml:space="preserve"> PAGEREF _Toc523154823 \h </w:instrText>
        </w:r>
        <w:r>
          <w:rPr>
            <w:noProof/>
            <w:webHidden/>
          </w:rPr>
        </w:r>
        <w:r>
          <w:rPr>
            <w:noProof/>
            <w:webHidden/>
          </w:rPr>
          <w:fldChar w:fldCharType="separate"/>
        </w:r>
        <w:r>
          <w:rPr>
            <w:noProof/>
            <w:webHidden/>
          </w:rPr>
          <w:t>5</w:t>
        </w:r>
        <w:r>
          <w:rPr>
            <w:noProof/>
            <w:webHidden/>
          </w:rPr>
          <w:fldChar w:fldCharType="end"/>
        </w:r>
      </w:hyperlink>
    </w:p>
    <w:p w14:paraId="0F586E02" w14:textId="618E08AA" w:rsidR="006C4D3F" w:rsidRDefault="006C4D3F">
      <w:pPr>
        <w:pStyle w:val="TOC1"/>
        <w:tabs>
          <w:tab w:val="right" w:leader="dot" w:pos="9350"/>
        </w:tabs>
        <w:rPr>
          <w:rFonts w:asciiTheme="minorHAnsi" w:hAnsiTheme="minorHAnsi"/>
          <w:noProof/>
          <w:sz w:val="24"/>
          <w:szCs w:val="24"/>
        </w:rPr>
      </w:pPr>
      <w:hyperlink w:anchor="_Toc523154824" w:history="1">
        <w:r w:rsidRPr="00DC09E4">
          <w:rPr>
            <w:rStyle w:val="Hyperlink"/>
            <w:noProof/>
          </w:rPr>
          <w:t>Participants</w:t>
        </w:r>
        <w:r>
          <w:rPr>
            <w:noProof/>
            <w:webHidden/>
          </w:rPr>
          <w:tab/>
        </w:r>
        <w:r>
          <w:rPr>
            <w:noProof/>
            <w:webHidden/>
          </w:rPr>
          <w:fldChar w:fldCharType="begin"/>
        </w:r>
        <w:r>
          <w:rPr>
            <w:noProof/>
            <w:webHidden/>
          </w:rPr>
          <w:instrText xml:space="preserve"> PAGEREF _Toc523154824 \h </w:instrText>
        </w:r>
        <w:r>
          <w:rPr>
            <w:noProof/>
            <w:webHidden/>
          </w:rPr>
        </w:r>
        <w:r>
          <w:rPr>
            <w:noProof/>
            <w:webHidden/>
          </w:rPr>
          <w:fldChar w:fldCharType="separate"/>
        </w:r>
        <w:r>
          <w:rPr>
            <w:noProof/>
            <w:webHidden/>
          </w:rPr>
          <w:t>6</w:t>
        </w:r>
        <w:r>
          <w:rPr>
            <w:noProof/>
            <w:webHidden/>
          </w:rPr>
          <w:fldChar w:fldCharType="end"/>
        </w:r>
      </w:hyperlink>
    </w:p>
    <w:p w14:paraId="4E810CAE" w14:textId="241D4E81" w:rsidR="006C4D3F" w:rsidRDefault="006C4D3F">
      <w:pPr>
        <w:pStyle w:val="TOC1"/>
        <w:tabs>
          <w:tab w:val="right" w:leader="dot" w:pos="9350"/>
        </w:tabs>
        <w:rPr>
          <w:rFonts w:asciiTheme="minorHAnsi" w:hAnsiTheme="minorHAnsi"/>
          <w:noProof/>
          <w:sz w:val="24"/>
          <w:szCs w:val="24"/>
        </w:rPr>
      </w:pPr>
      <w:hyperlink w:anchor="_Toc523154825" w:history="1">
        <w:r w:rsidRPr="00DC09E4">
          <w:rPr>
            <w:rStyle w:val="Hyperlink"/>
            <w:noProof/>
          </w:rPr>
          <w:t>Training Sessions</w:t>
        </w:r>
        <w:r>
          <w:rPr>
            <w:noProof/>
            <w:webHidden/>
          </w:rPr>
          <w:tab/>
        </w:r>
        <w:r>
          <w:rPr>
            <w:noProof/>
            <w:webHidden/>
          </w:rPr>
          <w:fldChar w:fldCharType="begin"/>
        </w:r>
        <w:r>
          <w:rPr>
            <w:noProof/>
            <w:webHidden/>
          </w:rPr>
          <w:instrText xml:space="preserve"> PAGEREF _Toc523154825 \h </w:instrText>
        </w:r>
        <w:r>
          <w:rPr>
            <w:noProof/>
            <w:webHidden/>
          </w:rPr>
        </w:r>
        <w:r>
          <w:rPr>
            <w:noProof/>
            <w:webHidden/>
          </w:rPr>
          <w:fldChar w:fldCharType="separate"/>
        </w:r>
        <w:r>
          <w:rPr>
            <w:noProof/>
            <w:webHidden/>
          </w:rPr>
          <w:t>9</w:t>
        </w:r>
        <w:r>
          <w:rPr>
            <w:noProof/>
            <w:webHidden/>
          </w:rPr>
          <w:fldChar w:fldCharType="end"/>
        </w:r>
      </w:hyperlink>
    </w:p>
    <w:p w14:paraId="47D053C4" w14:textId="5D4CB2B1" w:rsidR="006C4D3F" w:rsidRDefault="006C4D3F">
      <w:pPr>
        <w:pStyle w:val="TOC1"/>
        <w:tabs>
          <w:tab w:val="right" w:leader="dot" w:pos="9350"/>
        </w:tabs>
        <w:rPr>
          <w:rFonts w:asciiTheme="minorHAnsi" w:hAnsiTheme="minorHAnsi"/>
          <w:noProof/>
          <w:sz w:val="24"/>
          <w:szCs w:val="24"/>
        </w:rPr>
      </w:pPr>
      <w:hyperlink w:anchor="_Toc523154826" w:history="1">
        <w:r w:rsidRPr="00DC09E4">
          <w:rPr>
            <w:rStyle w:val="Hyperlink"/>
            <w:noProof/>
          </w:rPr>
          <w:t>Course Ratings</w:t>
        </w:r>
        <w:r>
          <w:rPr>
            <w:noProof/>
            <w:webHidden/>
          </w:rPr>
          <w:tab/>
        </w:r>
        <w:r>
          <w:rPr>
            <w:noProof/>
            <w:webHidden/>
          </w:rPr>
          <w:fldChar w:fldCharType="begin"/>
        </w:r>
        <w:r>
          <w:rPr>
            <w:noProof/>
            <w:webHidden/>
          </w:rPr>
          <w:instrText xml:space="preserve"> PAGEREF _Toc523154826 \h </w:instrText>
        </w:r>
        <w:r>
          <w:rPr>
            <w:noProof/>
            <w:webHidden/>
          </w:rPr>
        </w:r>
        <w:r>
          <w:rPr>
            <w:noProof/>
            <w:webHidden/>
          </w:rPr>
          <w:fldChar w:fldCharType="separate"/>
        </w:r>
        <w:r>
          <w:rPr>
            <w:noProof/>
            <w:webHidden/>
          </w:rPr>
          <w:t>10</w:t>
        </w:r>
        <w:r>
          <w:rPr>
            <w:noProof/>
            <w:webHidden/>
          </w:rPr>
          <w:fldChar w:fldCharType="end"/>
        </w:r>
      </w:hyperlink>
    </w:p>
    <w:p w14:paraId="1E2A56E7" w14:textId="145FE2F6" w:rsidR="006C4D3F" w:rsidRDefault="006C4D3F">
      <w:pPr>
        <w:pStyle w:val="TOC1"/>
        <w:tabs>
          <w:tab w:val="right" w:leader="dot" w:pos="9350"/>
        </w:tabs>
        <w:rPr>
          <w:rFonts w:asciiTheme="minorHAnsi" w:hAnsiTheme="minorHAnsi"/>
          <w:noProof/>
          <w:sz w:val="24"/>
          <w:szCs w:val="24"/>
        </w:rPr>
      </w:pPr>
      <w:hyperlink w:anchor="_Toc523154827" w:history="1">
        <w:r w:rsidRPr="00DC09E4">
          <w:rPr>
            <w:rStyle w:val="Hyperlink"/>
            <w:noProof/>
          </w:rPr>
          <w:t>Training Satisfaction</w:t>
        </w:r>
        <w:r>
          <w:rPr>
            <w:noProof/>
            <w:webHidden/>
          </w:rPr>
          <w:tab/>
        </w:r>
        <w:r>
          <w:rPr>
            <w:noProof/>
            <w:webHidden/>
          </w:rPr>
          <w:fldChar w:fldCharType="begin"/>
        </w:r>
        <w:r>
          <w:rPr>
            <w:noProof/>
            <w:webHidden/>
          </w:rPr>
          <w:instrText xml:space="preserve"> PAGEREF _Toc523154827 \h </w:instrText>
        </w:r>
        <w:r>
          <w:rPr>
            <w:noProof/>
            <w:webHidden/>
          </w:rPr>
        </w:r>
        <w:r>
          <w:rPr>
            <w:noProof/>
            <w:webHidden/>
          </w:rPr>
          <w:fldChar w:fldCharType="separate"/>
        </w:r>
        <w:r>
          <w:rPr>
            <w:noProof/>
            <w:webHidden/>
          </w:rPr>
          <w:t>15</w:t>
        </w:r>
        <w:r>
          <w:rPr>
            <w:noProof/>
            <w:webHidden/>
          </w:rPr>
          <w:fldChar w:fldCharType="end"/>
        </w:r>
      </w:hyperlink>
    </w:p>
    <w:p w14:paraId="5954A772" w14:textId="3C6CBA80" w:rsidR="006C4D3F" w:rsidRDefault="006C4D3F">
      <w:pPr>
        <w:pStyle w:val="TOC1"/>
        <w:tabs>
          <w:tab w:val="right" w:leader="dot" w:pos="9350"/>
        </w:tabs>
        <w:rPr>
          <w:rFonts w:asciiTheme="minorHAnsi" w:hAnsiTheme="minorHAnsi"/>
          <w:noProof/>
          <w:sz w:val="24"/>
          <w:szCs w:val="24"/>
        </w:rPr>
      </w:pPr>
      <w:hyperlink w:anchor="_Toc523154828" w:history="1">
        <w:r w:rsidRPr="00DC09E4">
          <w:rPr>
            <w:rStyle w:val="Hyperlink"/>
            <w:noProof/>
          </w:rPr>
          <w:t>Knowledge Growth</w:t>
        </w:r>
        <w:r>
          <w:rPr>
            <w:noProof/>
            <w:webHidden/>
          </w:rPr>
          <w:tab/>
        </w:r>
        <w:r>
          <w:rPr>
            <w:noProof/>
            <w:webHidden/>
          </w:rPr>
          <w:fldChar w:fldCharType="begin"/>
        </w:r>
        <w:r>
          <w:rPr>
            <w:noProof/>
            <w:webHidden/>
          </w:rPr>
          <w:instrText xml:space="preserve"> PAGEREF _Toc523154828 \h </w:instrText>
        </w:r>
        <w:r>
          <w:rPr>
            <w:noProof/>
            <w:webHidden/>
          </w:rPr>
        </w:r>
        <w:r>
          <w:rPr>
            <w:noProof/>
            <w:webHidden/>
          </w:rPr>
          <w:fldChar w:fldCharType="separate"/>
        </w:r>
        <w:r>
          <w:rPr>
            <w:noProof/>
            <w:webHidden/>
          </w:rPr>
          <w:t>20</w:t>
        </w:r>
        <w:r>
          <w:rPr>
            <w:noProof/>
            <w:webHidden/>
          </w:rPr>
          <w:fldChar w:fldCharType="end"/>
        </w:r>
      </w:hyperlink>
    </w:p>
    <w:p w14:paraId="1FA89DDA" w14:textId="0C006928" w:rsidR="006C4D3F" w:rsidRDefault="006C4D3F">
      <w:pPr>
        <w:pStyle w:val="TOC1"/>
        <w:tabs>
          <w:tab w:val="right" w:leader="dot" w:pos="9350"/>
        </w:tabs>
        <w:rPr>
          <w:rFonts w:asciiTheme="minorHAnsi" w:hAnsiTheme="minorHAnsi"/>
          <w:noProof/>
          <w:sz w:val="24"/>
          <w:szCs w:val="24"/>
        </w:rPr>
      </w:pPr>
      <w:hyperlink w:anchor="_Toc523154829" w:history="1">
        <w:r w:rsidRPr="00DC09E4">
          <w:rPr>
            <w:rStyle w:val="Hyperlink"/>
            <w:noProof/>
          </w:rPr>
          <w:t>Other Feedback</w:t>
        </w:r>
        <w:r>
          <w:rPr>
            <w:noProof/>
            <w:webHidden/>
          </w:rPr>
          <w:tab/>
        </w:r>
        <w:r>
          <w:rPr>
            <w:noProof/>
            <w:webHidden/>
          </w:rPr>
          <w:fldChar w:fldCharType="begin"/>
        </w:r>
        <w:r>
          <w:rPr>
            <w:noProof/>
            <w:webHidden/>
          </w:rPr>
          <w:instrText xml:space="preserve"> PAGEREF _Toc523154829 \h </w:instrText>
        </w:r>
        <w:r>
          <w:rPr>
            <w:noProof/>
            <w:webHidden/>
          </w:rPr>
        </w:r>
        <w:r>
          <w:rPr>
            <w:noProof/>
            <w:webHidden/>
          </w:rPr>
          <w:fldChar w:fldCharType="separate"/>
        </w:r>
        <w:r>
          <w:rPr>
            <w:noProof/>
            <w:webHidden/>
          </w:rPr>
          <w:t>21</w:t>
        </w:r>
        <w:r>
          <w:rPr>
            <w:noProof/>
            <w:webHidden/>
          </w:rPr>
          <w:fldChar w:fldCharType="end"/>
        </w:r>
      </w:hyperlink>
    </w:p>
    <w:p w14:paraId="22BC7B14" w14:textId="0926EEF1" w:rsidR="006C4D3F" w:rsidRDefault="006C4D3F">
      <w:pPr>
        <w:pStyle w:val="TOC1"/>
        <w:tabs>
          <w:tab w:val="right" w:leader="dot" w:pos="9350"/>
        </w:tabs>
        <w:rPr>
          <w:rFonts w:asciiTheme="minorHAnsi" w:hAnsiTheme="minorHAnsi"/>
          <w:noProof/>
          <w:sz w:val="24"/>
          <w:szCs w:val="24"/>
        </w:rPr>
      </w:pPr>
      <w:hyperlink w:anchor="_Toc523154830" w:history="1">
        <w:r w:rsidRPr="00DC09E4">
          <w:rPr>
            <w:rStyle w:val="Hyperlink"/>
            <w:noProof/>
          </w:rPr>
          <w:t>Conclusion</w:t>
        </w:r>
        <w:r>
          <w:rPr>
            <w:noProof/>
            <w:webHidden/>
          </w:rPr>
          <w:tab/>
        </w:r>
        <w:r>
          <w:rPr>
            <w:noProof/>
            <w:webHidden/>
          </w:rPr>
          <w:fldChar w:fldCharType="begin"/>
        </w:r>
        <w:r>
          <w:rPr>
            <w:noProof/>
            <w:webHidden/>
          </w:rPr>
          <w:instrText xml:space="preserve"> PAGEREF _Toc523154830 \h </w:instrText>
        </w:r>
        <w:r>
          <w:rPr>
            <w:noProof/>
            <w:webHidden/>
          </w:rPr>
        </w:r>
        <w:r>
          <w:rPr>
            <w:noProof/>
            <w:webHidden/>
          </w:rPr>
          <w:fldChar w:fldCharType="separate"/>
        </w:r>
        <w:r>
          <w:rPr>
            <w:noProof/>
            <w:webHidden/>
          </w:rPr>
          <w:t>22</w:t>
        </w:r>
        <w:r>
          <w:rPr>
            <w:noProof/>
            <w:webHidden/>
          </w:rPr>
          <w:fldChar w:fldCharType="end"/>
        </w:r>
      </w:hyperlink>
    </w:p>
    <w:p w14:paraId="33CA81A9" w14:textId="67C2D69F" w:rsidR="006C4D3F" w:rsidRDefault="006C4D3F">
      <w:pPr>
        <w:pStyle w:val="TOC1"/>
        <w:tabs>
          <w:tab w:val="right" w:leader="dot" w:pos="9350"/>
        </w:tabs>
        <w:rPr>
          <w:rFonts w:asciiTheme="minorHAnsi" w:hAnsiTheme="minorHAnsi"/>
          <w:noProof/>
          <w:sz w:val="24"/>
          <w:szCs w:val="24"/>
        </w:rPr>
      </w:pPr>
      <w:hyperlink w:anchor="_Toc523154831" w:history="1">
        <w:r w:rsidRPr="00DC09E4">
          <w:rPr>
            <w:rStyle w:val="Hyperlink"/>
            <w:noProof/>
          </w:rPr>
          <w:t>Works Cited</w:t>
        </w:r>
        <w:r>
          <w:rPr>
            <w:noProof/>
            <w:webHidden/>
          </w:rPr>
          <w:tab/>
        </w:r>
        <w:r>
          <w:rPr>
            <w:noProof/>
            <w:webHidden/>
          </w:rPr>
          <w:fldChar w:fldCharType="begin"/>
        </w:r>
        <w:r>
          <w:rPr>
            <w:noProof/>
            <w:webHidden/>
          </w:rPr>
          <w:instrText xml:space="preserve"> PAGEREF _Toc523154831 \h </w:instrText>
        </w:r>
        <w:r>
          <w:rPr>
            <w:noProof/>
            <w:webHidden/>
          </w:rPr>
        </w:r>
        <w:r>
          <w:rPr>
            <w:noProof/>
            <w:webHidden/>
          </w:rPr>
          <w:fldChar w:fldCharType="separate"/>
        </w:r>
        <w:r>
          <w:rPr>
            <w:noProof/>
            <w:webHidden/>
          </w:rPr>
          <w:t>23</w:t>
        </w:r>
        <w:r>
          <w:rPr>
            <w:noProof/>
            <w:webHidden/>
          </w:rPr>
          <w:fldChar w:fldCharType="end"/>
        </w:r>
      </w:hyperlink>
    </w:p>
    <w:p w14:paraId="5820D21A" w14:textId="3843E80E" w:rsidR="00594FC0" w:rsidRDefault="0080213F" w:rsidP="00695AFE">
      <w:pPr>
        <w:ind w:firstLine="0"/>
      </w:pPr>
      <w:r>
        <w:fldChar w:fldCharType="end"/>
      </w:r>
    </w:p>
    <w:p w14:paraId="09A34CAF" w14:textId="77777777" w:rsidR="00594FC0" w:rsidRDefault="00594FC0">
      <w:pPr>
        <w:spacing w:after="0" w:line="240" w:lineRule="auto"/>
        <w:ind w:firstLine="0"/>
      </w:pPr>
      <w:r>
        <w:br w:type="page"/>
      </w:r>
    </w:p>
    <w:p w14:paraId="21537A75" w14:textId="7E2918A4" w:rsidR="00695AFE" w:rsidRDefault="00695AFE" w:rsidP="00695AFE">
      <w:pPr>
        <w:ind w:firstLine="0"/>
        <w:rPr>
          <w:rFonts w:ascii="Arial" w:hAnsi="Arial" w:cs="Arial"/>
          <w:b/>
          <w:color w:val="009999"/>
          <w:sz w:val="32"/>
          <w:szCs w:val="32"/>
        </w:rPr>
      </w:pPr>
      <w:r>
        <w:rPr>
          <w:rFonts w:ascii="Arial" w:hAnsi="Arial" w:cs="Arial"/>
          <w:b/>
          <w:color w:val="009999"/>
          <w:sz w:val="32"/>
          <w:szCs w:val="32"/>
        </w:rPr>
        <w:lastRenderedPageBreak/>
        <w:t>List of Tables</w:t>
      </w:r>
    </w:p>
    <w:p w14:paraId="2F5C40CE" w14:textId="01502DAC" w:rsidR="006C4D3F" w:rsidRDefault="005F16C3">
      <w:pPr>
        <w:pStyle w:val="TableofFigures"/>
        <w:tabs>
          <w:tab w:val="right" w:leader="dot" w:pos="9350"/>
        </w:tabs>
        <w:rPr>
          <w:rFonts w:asciiTheme="minorHAnsi" w:hAnsiTheme="minorHAnsi"/>
          <w:noProof/>
          <w:sz w:val="24"/>
          <w:szCs w:val="24"/>
        </w:rPr>
      </w:pPr>
      <w:r>
        <w:rPr>
          <w:rFonts w:ascii="Arial" w:hAnsi="Arial" w:cs="Arial"/>
          <w:b/>
          <w:color w:val="009999"/>
          <w:sz w:val="32"/>
          <w:szCs w:val="32"/>
        </w:rPr>
        <w:fldChar w:fldCharType="begin"/>
      </w:r>
      <w:r>
        <w:rPr>
          <w:rFonts w:ascii="Arial" w:hAnsi="Arial" w:cs="Arial"/>
          <w:b/>
          <w:color w:val="009999"/>
          <w:sz w:val="32"/>
          <w:szCs w:val="32"/>
        </w:rPr>
        <w:instrText xml:space="preserve"> TOC \h \z \c "Table" </w:instrText>
      </w:r>
      <w:r>
        <w:rPr>
          <w:rFonts w:ascii="Arial" w:hAnsi="Arial" w:cs="Arial"/>
          <w:b/>
          <w:color w:val="009999"/>
          <w:sz w:val="32"/>
          <w:szCs w:val="32"/>
        </w:rPr>
        <w:fldChar w:fldCharType="separate"/>
      </w:r>
      <w:hyperlink w:anchor="_Toc523154819" w:history="1">
        <w:r w:rsidR="006C4D3F" w:rsidRPr="00877943">
          <w:rPr>
            <w:rStyle w:val="Hyperlink"/>
            <w:noProof/>
          </w:rPr>
          <w:t>Table 1: Number of Participants and Survey Response Rates by Training Session</w:t>
        </w:r>
        <w:r w:rsidR="006C4D3F">
          <w:rPr>
            <w:noProof/>
            <w:webHidden/>
          </w:rPr>
          <w:tab/>
        </w:r>
        <w:r w:rsidR="006C4D3F">
          <w:rPr>
            <w:noProof/>
            <w:webHidden/>
          </w:rPr>
          <w:fldChar w:fldCharType="begin"/>
        </w:r>
        <w:r w:rsidR="006C4D3F">
          <w:rPr>
            <w:noProof/>
            <w:webHidden/>
          </w:rPr>
          <w:instrText xml:space="preserve"> PAGEREF _Toc523154819 \h </w:instrText>
        </w:r>
        <w:r w:rsidR="006C4D3F">
          <w:rPr>
            <w:noProof/>
            <w:webHidden/>
          </w:rPr>
        </w:r>
        <w:r w:rsidR="006C4D3F">
          <w:rPr>
            <w:noProof/>
            <w:webHidden/>
          </w:rPr>
          <w:fldChar w:fldCharType="separate"/>
        </w:r>
        <w:r w:rsidR="006C4D3F">
          <w:rPr>
            <w:noProof/>
            <w:webHidden/>
          </w:rPr>
          <w:t>6</w:t>
        </w:r>
        <w:r w:rsidR="006C4D3F">
          <w:rPr>
            <w:noProof/>
            <w:webHidden/>
          </w:rPr>
          <w:fldChar w:fldCharType="end"/>
        </w:r>
      </w:hyperlink>
    </w:p>
    <w:p w14:paraId="012EE2F3" w14:textId="2B6DF9DC" w:rsidR="006C4D3F" w:rsidRDefault="006C4D3F">
      <w:pPr>
        <w:pStyle w:val="TableofFigures"/>
        <w:tabs>
          <w:tab w:val="right" w:leader="dot" w:pos="9350"/>
        </w:tabs>
        <w:rPr>
          <w:rFonts w:asciiTheme="minorHAnsi" w:hAnsiTheme="minorHAnsi"/>
          <w:noProof/>
          <w:sz w:val="24"/>
          <w:szCs w:val="24"/>
        </w:rPr>
      </w:pPr>
      <w:hyperlink w:anchor="_Toc523154820" w:history="1">
        <w:r w:rsidRPr="00877943">
          <w:rPr>
            <w:rStyle w:val="Hyperlink"/>
            <w:noProof/>
          </w:rPr>
          <w:t>Table 2: List of Courses</w:t>
        </w:r>
        <w:r>
          <w:rPr>
            <w:noProof/>
            <w:webHidden/>
          </w:rPr>
          <w:tab/>
        </w:r>
        <w:r>
          <w:rPr>
            <w:noProof/>
            <w:webHidden/>
          </w:rPr>
          <w:fldChar w:fldCharType="begin"/>
        </w:r>
        <w:r>
          <w:rPr>
            <w:noProof/>
            <w:webHidden/>
          </w:rPr>
          <w:instrText xml:space="preserve"> PAGEREF _Toc523154820 \h </w:instrText>
        </w:r>
        <w:r>
          <w:rPr>
            <w:noProof/>
            <w:webHidden/>
          </w:rPr>
        </w:r>
        <w:r>
          <w:rPr>
            <w:noProof/>
            <w:webHidden/>
          </w:rPr>
          <w:fldChar w:fldCharType="separate"/>
        </w:r>
        <w:r>
          <w:rPr>
            <w:noProof/>
            <w:webHidden/>
          </w:rPr>
          <w:t>9</w:t>
        </w:r>
        <w:r>
          <w:rPr>
            <w:noProof/>
            <w:webHidden/>
          </w:rPr>
          <w:fldChar w:fldCharType="end"/>
        </w:r>
      </w:hyperlink>
    </w:p>
    <w:p w14:paraId="7EC53C05" w14:textId="7CCDD0D9" w:rsidR="006C4D3F" w:rsidRDefault="006C4D3F">
      <w:pPr>
        <w:pStyle w:val="TableofFigures"/>
        <w:tabs>
          <w:tab w:val="right" w:leader="dot" w:pos="9350"/>
        </w:tabs>
        <w:rPr>
          <w:rFonts w:asciiTheme="minorHAnsi" w:hAnsiTheme="minorHAnsi"/>
          <w:noProof/>
          <w:sz w:val="24"/>
          <w:szCs w:val="24"/>
        </w:rPr>
      </w:pPr>
      <w:hyperlink w:anchor="_Toc523154821" w:history="1">
        <w:r w:rsidRPr="00877943">
          <w:rPr>
            <w:rStyle w:val="Hyperlink"/>
            <w:noProof/>
          </w:rPr>
          <w:t>Table 3: Completion Rates by Training Session</w:t>
        </w:r>
        <w:r>
          <w:rPr>
            <w:noProof/>
            <w:webHidden/>
          </w:rPr>
          <w:tab/>
        </w:r>
        <w:r>
          <w:rPr>
            <w:noProof/>
            <w:webHidden/>
          </w:rPr>
          <w:fldChar w:fldCharType="begin"/>
        </w:r>
        <w:r>
          <w:rPr>
            <w:noProof/>
            <w:webHidden/>
          </w:rPr>
          <w:instrText xml:space="preserve"> PAGEREF _Toc523154821 \h </w:instrText>
        </w:r>
        <w:r>
          <w:rPr>
            <w:noProof/>
            <w:webHidden/>
          </w:rPr>
        </w:r>
        <w:r>
          <w:rPr>
            <w:noProof/>
            <w:webHidden/>
          </w:rPr>
          <w:fldChar w:fldCharType="separate"/>
        </w:r>
        <w:r>
          <w:rPr>
            <w:noProof/>
            <w:webHidden/>
          </w:rPr>
          <w:t>9</w:t>
        </w:r>
        <w:r>
          <w:rPr>
            <w:noProof/>
            <w:webHidden/>
          </w:rPr>
          <w:fldChar w:fldCharType="end"/>
        </w:r>
      </w:hyperlink>
    </w:p>
    <w:p w14:paraId="40BFD8C4" w14:textId="33506C6C" w:rsidR="00695AFE" w:rsidRDefault="005F16C3" w:rsidP="00695AFE">
      <w:pPr>
        <w:ind w:firstLine="0"/>
        <w:rPr>
          <w:rFonts w:ascii="Arial" w:hAnsi="Arial" w:cs="Arial"/>
          <w:b/>
          <w:color w:val="009999"/>
          <w:sz w:val="32"/>
          <w:szCs w:val="32"/>
        </w:rPr>
      </w:pPr>
      <w:r>
        <w:rPr>
          <w:rFonts w:ascii="Arial" w:hAnsi="Arial" w:cs="Arial"/>
          <w:b/>
          <w:color w:val="009999"/>
          <w:sz w:val="32"/>
          <w:szCs w:val="32"/>
        </w:rPr>
        <w:fldChar w:fldCharType="end"/>
      </w:r>
      <w:r w:rsidR="00695AFE">
        <w:rPr>
          <w:rFonts w:ascii="Arial" w:hAnsi="Arial" w:cs="Arial"/>
          <w:b/>
          <w:color w:val="009999"/>
          <w:sz w:val="32"/>
          <w:szCs w:val="32"/>
        </w:rPr>
        <w:t>List of Figures</w:t>
      </w:r>
    </w:p>
    <w:p w14:paraId="294A83B2" w14:textId="5AA2020E" w:rsidR="006C4D3F" w:rsidRDefault="00F21A31">
      <w:pPr>
        <w:pStyle w:val="TableofFigures"/>
        <w:tabs>
          <w:tab w:val="right" w:leader="dot" w:pos="9350"/>
        </w:tabs>
        <w:rPr>
          <w:rFonts w:asciiTheme="minorHAnsi" w:hAnsiTheme="minorHAnsi"/>
          <w:noProof/>
          <w:sz w:val="24"/>
          <w:szCs w:val="24"/>
        </w:rPr>
      </w:pPr>
      <w:r>
        <w:fldChar w:fldCharType="begin"/>
      </w:r>
      <w:r>
        <w:instrText xml:space="preserve"> TOC \h \z \c "Figure" </w:instrText>
      </w:r>
      <w:r>
        <w:fldChar w:fldCharType="separate"/>
      </w:r>
      <w:hyperlink w:anchor="_Toc523154802" w:history="1">
        <w:r w:rsidR="006C4D3F" w:rsidRPr="00AD1292">
          <w:rPr>
            <w:rStyle w:val="Hyperlink"/>
            <w:noProof/>
          </w:rPr>
          <w:t>Figure 1: Map of Institutions Represented at TRIO Trainings</w:t>
        </w:r>
        <w:r w:rsidR="006C4D3F">
          <w:rPr>
            <w:noProof/>
            <w:webHidden/>
          </w:rPr>
          <w:tab/>
        </w:r>
        <w:r w:rsidR="006C4D3F">
          <w:rPr>
            <w:noProof/>
            <w:webHidden/>
          </w:rPr>
          <w:fldChar w:fldCharType="begin"/>
        </w:r>
        <w:r w:rsidR="006C4D3F">
          <w:rPr>
            <w:noProof/>
            <w:webHidden/>
          </w:rPr>
          <w:instrText xml:space="preserve"> PAGEREF _Toc523154802 \h </w:instrText>
        </w:r>
        <w:r w:rsidR="006C4D3F">
          <w:rPr>
            <w:noProof/>
            <w:webHidden/>
          </w:rPr>
        </w:r>
        <w:r w:rsidR="006C4D3F">
          <w:rPr>
            <w:noProof/>
            <w:webHidden/>
          </w:rPr>
          <w:fldChar w:fldCharType="separate"/>
        </w:r>
        <w:r w:rsidR="006C4D3F">
          <w:rPr>
            <w:noProof/>
            <w:webHidden/>
          </w:rPr>
          <w:t>6</w:t>
        </w:r>
        <w:r w:rsidR="006C4D3F">
          <w:rPr>
            <w:noProof/>
            <w:webHidden/>
          </w:rPr>
          <w:fldChar w:fldCharType="end"/>
        </w:r>
      </w:hyperlink>
    </w:p>
    <w:p w14:paraId="2AAB03CF" w14:textId="3EE510CA" w:rsidR="006C4D3F" w:rsidRDefault="006C4D3F">
      <w:pPr>
        <w:pStyle w:val="TableofFigures"/>
        <w:tabs>
          <w:tab w:val="right" w:leader="dot" w:pos="9350"/>
        </w:tabs>
        <w:rPr>
          <w:rFonts w:asciiTheme="minorHAnsi" w:hAnsiTheme="minorHAnsi"/>
          <w:noProof/>
          <w:sz w:val="24"/>
          <w:szCs w:val="24"/>
        </w:rPr>
      </w:pPr>
      <w:hyperlink w:anchor="_Toc523154803" w:history="1">
        <w:r w:rsidRPr="00AD1292">
          <w:rPr>
            <w:rStyle w:val="Hyperlink"/>
            <w:noProof/>
          </w:rPr>
          <w:t>Figure 2: Participants by Whether They Attended a Previous Training Session</w:t>
        </w:r>
        <w:r>
          <w:rPr>
            <w:noProof/>
            <w:webHidden/>
          </w:rPr>
          <w:tab/>
        </w:r>
        <w:r>
          <w:rPr>
            <w:noProof/>
            <w:webHidden/>
          </w:rPr>
          <w:fldChar w:fldCharType="begin"/>
        </w:r>
        <w:r>
          <w:rPr>
            <w:noProof/>
            <w:webHidden/>
          </w:rPr>
          <w:instrText xml:space="preserve"> PAGEREF _Toc523154803 \h </w:instrText>
        </w:r>
        <w:r>
          <w:rPr>
            <w:noProof/>
            <w:webHidden/>
          </w:rPr>
        </w:r>
        <w:r>
          <w:rPr>
            <w:noProof/>
            <w:webHidden/>
          </w:rPr>
          <w:fldChar w:fldCharType="separate"/>
        </w:r>
        <w:r>
          <w:rPr>
            <w:noProof/>
            <w:webHidden/>
          </w:rPr>
          <w:t>7</w:t>
        </w:r>
        <w:r>
          <w:rPr>
            <w:noProof/>
            <w:webHidden/>
          </w:rPr>
          <w:fldChar w:fldCharType="end"/>
        </w:r>
      </w:hyperlink>
    </w:p>
    <w:p w14:paraId="7DBDD2E5" w14:textId="56DAED70" w:rsidR="006C4D3F" w:rsidRDefault="006C4D3F">
      <w:pPr>
        <w:pStyle w:val="TableofFigures"/>
        <w:tabs>
          <w:tab w:val="right" w:leader="dot" w:pos="9350"/>
        </w:tabs>
        <w:rPr>
          <w:rFonts w:asciiTheme="minorHAnsi" w:hAnsiTheme="minorHAnsi"/>
          <w:noProof/>
          <w:sz w:val="24"/>
          <w:szCs w:val="24"/>
        </w:rPr>
      </w:pPr>
      <w:hyperlink w:anchor="_Toc523154804" w:history="1">
        <w:r w:rsidRPr="00AD1292">
          <w:rPr>
            <w:rStyle w:val="Hyperlink"/>
            <w:noProof/>
          </w:rPr>
          <w:t>Figure 3: Number of Other Staff in Participants’ Departments</w:t>
        </w:r>
        <w:r>
          <w:rPr>
            <w:noProof/>
            <w:webHidden/>
          </w:rPr>
          <w:tab/>
        </w:r>
        <w:r>
          <w:rPr>
            <w:noProof/>
            <w:webHidden/>
          </w:rPr>
          <w:fldChar w:fldCharType="begin"/>
        </w:r>
        <w:r>
          <w:rPr>
            <w:noProof/>
            <w:webHidden/>
          </w:rPr>
          <w:instrText xml:space="preserve"> PAGEREF _Toc523154804 \h </w:instrText>
        </w:r>
        <w:r>
          <w:rPr>
            <w:noProof/>
            <w:webHidden/>
          </w:rPr>
        </w:r>
        <w:r>
          <w:rPr>
            <w:noProof/>
            <w:webHidden/>
          </w:rPr>
          <w:fldChar w:fldCharType="separate"/>
        </w:r>
        <w:r>
          <w:rPr>
            <w:noProof/>
            <w:webHidden/>
          </w:rPr>
          <w:t>7</w:t>
        </w:r>
        <w:r>
          <w:rPr>
            <w:noProof/>
            <w:webHidden/>
          </w:rPr>
          <w:fldChar w:fldCharType="end"/>
        </w:r>
      </w:hyperlink>
    </w:p>
    <w:p w14:paraId="76508BF5" w14:textId="19720D3A" w:rsidR="006C4D3F" w:rsidRDefault="006C4D3F">
      <w:pPr>
        <w:pStyle w:val="TableofFigures"/>
        <w:tabs>
          <w:tab w:val="right" w:leader="dot" w:pos="9350"/>
        </w:tabs>
        <w:rPr>
          <w:rFonts w:asciiTheme="minorHAnsi" w:hAnsiTheme="minorHAnsi"/>
          <w:noProof/>
          <w:sz w:val="24"/>
          <w:szCs w:val="24"/>
        </w:rPr>
      </w:pPr>
      <w:hyperlink w:anchor="_Toc523154805" w:history="1">
        <w:r w:rsidRPr="00AD1292">
          <w:rPr>
            <w:rStyle w:val="Hyperlink"/>
            <w:noProof/>
          </w:rPr>
          <w:t>Figure 4: Were TRIO Participants Decision Makers in Their Departments?</w:t>
        </w:r>
        <w:r>
          <w:rPr>
            <w:noProof/>
            <w:webHidden/>
          </w:rPr>
          <w:tab/>
        </w:r>
        <w:r>
          <w:rPr>
            <w:noProof/>
            <w:webHidden/>
          </w:rPr>
          <w:fldChar w:fldCharType="begin"/>
        </w:r>
        <w:r>
          <w:rPr>
            <w:noProof/>
            <w:webHidden/>
          </w:rPr>
          <w:instrText xml:space="preserve"> PAGEREF _Toc523154805 \h </w:instrText>
        </w:r>
        <w:r>
          <w:rPr>
            <w:noProof/>
            <w:webHidden/>
          </w:rPr>
        </w:r>
        <w:r>
          <w:rPr>
            <w:noProof/>
            <w:webHidden/>
          </w:rPr>
          <w:fldChar w:fldCharType="separate"/>
        </w:r>
        <w:r>
          <w:rPr>
            <w:noProof/>
            <w:webHidden/>
          </w:rPr>
          <w:t>8</w:t>
        </w:r>
        <w:r>
          <w:rPr>
            <w:noProof/>
            <w:webHidden/>
          </w:rPr>
          <w:fldChar w:fldCharType="end"/>
        </w:r>
      </w:hyperlink>
    </w:p>
    <w:p w14:paraId="0B161E15" w14:textId="7505BE14" w:rsidR="006C4D3F" w:rsidRDefault="006C4D3F">
      <w:pPr>
        <w:pStyle w:val="TableofFigures"/>
        <w:tabs>
          <w:tab w:val="right" w:leader="dot" w:pos="9350"/>
        </w:tabs>
        <w:rPr>
          <w:rFonts w:asciiTheme="minorHAnsi" w:hAnsiTheme="minorHAnsi"/>
          <w:noProof/>
          <w:sz w:val="24"/>
          <w:szCs w:val="24"/>
        </w:rPr>
      </w:pPr>
      <w:hyperlink w:anchor="_Toc523154806" w:history="1">
        <w:r w:rsidRPr="00AD1292">
          <w:rPr>
            <w:rStyle w:val="Hyperlink"/>
            <w:noProof/>
          </w:rPr>
          <w:t>Figure 5: 2018 Course Ratings</w:t>
        </w:r>
        <w:r>
          <w:rPr>
            <w:noProof/>
            <w:webHidden/>
          </w:rPr>
          <w:tab/>
        </w:r>
        <w:r>
          <w:rPr>
            <w:noProof/>
            <w:webHidden/>
          </w:rPr>
          <w:fldChar w:fldCharType="begin"/>
        </w:r>
        <w:r>
          <w:rPr>
            <w:noProof/>
            <w:webHidden/>
          </w:rPr>
          <w:instrText xml:space="preserve"> PAGEREF _Toc523154806 \h </w:instrText>
        </w:r>
        <w:r>
          <w:rPr>
            <w:noProof/>
            <w:webHidden/>
          </w:rPr>
        </w:r>
        <w:r>
          <w:rPr>
            <w:noProof/>
            <w:webHidden/>
          </w:rPr>
          <w:fldChar w:fldCharType="separate"/>
        </w:r>
        <w:r>
          <w:rPr>
            <w:noProof/>
            <w:webHidden/>
          </w:rPr>
          <w:t>10</w:t>
        </w:r>
        <w:r>
          <w:rPr>
            <w:noProof/>
            <w:webHidden/>
          </w:rPr>
          <w:fldChar w:fldCharType="end"/>
        </w:r>
      </w:hyperlink>
    </w:p>
    <w:p w14:paraId="6A8CCAA4" w14:textId="5F3F6AC7" w:rsidR="006C4D3F" w:rsidRDefault="006C4D3F">
      <w:pPr>
        <w:pStyle w:val="TableofFigures"/>
        <w:tabs>
          <w:tab w:val="right" w:leader="dot" w:pos="9350"/>
        </w:tabs>
        <w:rPr>
          <w:rFonts w:asciiTheme="minorHAnsi" w:hAnsiTheme="minorHAnsi"/>
          <w:noProof/>
          <w:sz w:val="24"/>
          <w:szCs w:val="24"/>
        </w:rPr>
      </w:pPr>
      <w:hyperlink w:anchor="_Toc523154807" w:history="1">
        <w:r w:rsidRPr="00AD1292">
          <w:rPr>
            <w:rStyle w:val="Hyperlink"/>
            <w:noProof/>
          </w:rPr>
          <w:t>Figure 6: 2018 Course Ratings by Training Session</w:t>
        </w:r>
        <w:r>
          <w:rPr>
            <w:noProof/>
            <w:webHidden/>
          </w:rPr>
          <w:tab/>
        </w:r>
        <w:r>
          <w:rPr>
            <w:noProof/>
            <w:webHidden/>
          </w:rPr>
          <w:fldChar w:fldCharType="begin"/>
        </w:r>
        <w:r>
          <w:rPr>
            <w:noProof/>
            <w:webHidden/>
          </w:rPr>
          <w:instrText xml:space="preserve"> PAGEREF _Toc523154807 \h </w:instrText>
        </w:r>
        <w:r>
          <w:rPr>
            <w:noProof/>
            <w:webHidden/>
          </w:rPr>
        </w:r>
        <w:r>
          <w:rPr>
            <w:noProof/>
            <w:webHidden/>
          </w:rPr>
          <w:fldChar w:fldCharType="separate"/>
        </w:r>
        <w:r>
          <w:rPr>
            <w:noProof/>
            <w:webHidden/>
          </w:rPr>
          <w:t>11</w:t>
        </w:r>
        <w:r>
          <w:rPr>
            <w:noProof/>
            <w:webHidden/>
          </w:rPr>
          <w:fldChar w:fldCharType="end"/>
        </w:r>
      </w:hyperlink>
    </w:p>
    <w:p w14:paraId="3646EC91" w14:textId="6DA64510" w:rsidR="006C4D3F" w:rsidRDefault="006C4D3F">
      <w:pPr>
        <w:pStyle w:val="TableofFigures"/>
        <w:tabs>
          <w:tab w:val="right" w:leader="dot" w:pos="9350"/>
        </w:tabs>
        <w:rPr>
          <w:rFonts w:asciiTheme="minorHAnsi" w:hAnsiTheme="minorHAnsi"/>
          <w:noProof/>
          <w:sz w:val="24"/>
          <w:szCs w:val="24"/>
        </w:rPr>
      </w:pPr>
      <w:hyperlink w:anchor="_Toc523154808" w:history="1">
        <w:r w:rsidRPr="00AD1292">
          <w:rPr>
            <w:rStyle w:val="Hyperlink"/>
            <w:noProof/>
          </w:rPr>
          <w:t>Figure 7: Online Course Ratings</w:t>
        </w:r>
        <w:r>
          <w:rPr>
            <w:noProof/>
            <w:webHidden/>
          </w:rPr>
          <w:tab/>
        </w:r>
        <w:r>
          <w:rPr>
            <w:noProof/>
            <w:webHidden/>
          </w:rPr>
          <w:fldChar w:fldCharType="begin"/>
        </w:r>
        <w:r>
          <w:rPr>
            <w:noProof/>
            <w:webHidden/>
          </w:rPr>
          <w:instrText xml:space="preserve"> PAGEREF _Toc523154808 \h </w:instrText>
        </w:r>
        <w:r>
          <w:rPr>
            <w:noProof/>
            <w:webHidden/>
          </w:rPr>
        </w:r>
        <w:r>
          <w:rPr>
            <w:noProof/>
            <w:webHidden/>
          </w:rPr>
          <w:fldChar w:fldCharType="separate"/>
        </w:r>
        <w:r>
          <w:rPr>
            <w:noProof/>
            <w:webHidden/>
          </w:rPr>
          <w:t>12</w:t>
        </w:r>
        <w:r>
          <w:rPr>
            <w:noProof/>
            <w:webHidden/>
          </w:rPr>
          <w:fldChar w:fldCharType="end"/>
        </w:r>
      </w:hyperlink>
    </w:p>
    <w:p w14:paraId="59EE3B3C" w14:textId="749EE9CB" w:rsidR="006C4D3F" w:rsidRDefault="006C4D3F">
      <w:pPr>
        <w:pStyle w:val="TableofFigures"/>
        <w:tabs>
          <w:tab w:val="right" w:leader="dot" w:pos="9350"/>
        </w:tabs>
        <w:rPr>
          <w:rFonts w:asciiTheme="minorHAnsi" w:hAnsiTheme="minorHAnsi"/>
          <w:noProof/>
          <w:sz w:val="24"/>
          <w:szCs w:val="24"/>
        </w:rPr>
      </w:pPr>
      <w:hyperlink w:anchor="_Toc523154809" w:history="1">
        <w:r w:rsidRPr="00AD1292">
          <w:rPr>
            <w:rStyle w:val="Hyperlink"/>
            <w:noProof/>
          </w:rPr>
          <w:t>Figure 8: Hybrid Course Ratings</w:t>
        </w:r>
        <w:r>
          <w:rPr>
            <w:noProof/>
            <w:webHidden/>
          </w:rPr>
          <w:tab/>
        </w:r>
        <w:r>
          <w:rPr>
            <w:noProof/>
            <w:webHidden/>
          </w:rPr>
          <w:fldChar w:fldCharType="begin"/>
        </w:r>
        <w:r>
          <w:rPr>
            <w:noProof/>
            <w:webHidden/>
          </w:rPr>
          <w:instrText xml:space="preserve"> PAGEREF _Toc523154809 \h </w:instrText>
        </w:r>
        <w:r>
          <w:rPr>
            <w:noProof/>
            <w:webHidden/>
          </w:rPr>
        </w:r>
        <w:r>
          <w:rPr>
            <w:noProof/>
            <w:webHidden/>
          </w:rPr>
          <w:fldChar w:fldCharType="separate"/>
        </w:r>
        <w:r>
          <w:rPr>
            <w:noProof/>
            <w:webHidden/>
          </w:rPr>
          <w:t>13</w:t>
        </w:r>
        <w:r>
          <w:rPr>
            <w:noProof/>
            <w:webHidden/>
          </w:rPr>
          <w:fldChar w:fldCharType="end"/>
        </w:r>
      </w:hyperlink>
    </w:p>
    <w:p w14:paraId="23634E5B" w14:textId="151FB910" w:rsidR="006C4D3F" w:rsidRDefault="006C4D3F">
      <w:pPr>
        <w:pStyle w:val="TableofFigures"/>
        <w:tabs>
          <w:tab w:val="right" w:leader="dot" w:pos="9350"/>
        </w:tabs>
        <w:rPr>
          <w:rFonts w:asciiTheme="minorHAnsi" w:hAnsiTheme="minorHAnsi"/>
          <w:noProof/>
          <w:sz w:val="24"/>
          <w:szCs w:val="24"/>
        </w:rPr>
      </w:pPr>
      <w:hyperlink w:anchor="_Toc523154810" w:history="1">
        <w:r w:rsidRPr="00AD1292">
          <w:rPr>
            <w:rStyle w:val="Hyperlink"/>
            <w:noProof/>
          </w:rPr>
          <w:t>Figure 9: In Person Course Ratings</w:t>
        </w:r>
        <w:r>
          <w:rPr>
            <w:noProof/>
            <w:webHidden/>
          </w:rPr>
          <w:tab/>
        </w:r>
        <w:r>
          <w:rPr>
            <w:noProof/>
            <w:webHidden/>
          </w:rPr>
          <w:fldChar w:fldCharType="begin"/>
        </w:r>
        <w:r>
          <w:rPr>
            <w:noProof/>
            <w:webHidden/>
          </w:rPr>
          <w:instrText xml:space="preserve"> PAGEREF _Toc523154810 \h </w:instrText>
        </w:r>
        <w:r>
          <w:rPr>
            <w:noProof/>
            <w:webHidden/>
          </w:rPr>
        </w:r>
        <w:r>
          <w:rPr>
            <w:noProof/>
            <w:webHidden/>
          </w:rPr>
          <w:fldChar w:fldCharType="separate"/>
        </w:r>
        <w:r>
          <w:rPr>
            <w:noProof/>
            <w:webHidden/>
          </w:rPr>
          <w:t>14</w:t>
        </w:r>
        <w:r>
          <w:rPr>
            <w:noProof/>
            <w:webHidden/>
          </w:rPr>
          <w:fldChar w:fldCharType="end"/>
        </w:r>
      </w:hyperlink>
    </w:p>
    <w:p w14:paraId="33C1BF91" w14:textId="5EC7A209" w:rsidR="006C4D3F" w:rsidRDefault="006C4D3F">
      <w:pPr>
        <w:pStyle w:val="TableofFigures"/>
        <w:tabs>
          <w:tab w:val="right" w:leader="dot" w:pos="9350"/>
        </w:tabs>
        <w:rPr>
          <w:rFonts w:asciiTheme="minorHAnsi" w:hAnsiTheme="minorHAnsi"/>
          <w:noProof/>
          <w:sz w:val="24"/>
          <w:szCs w:val="24"/>
        </w:rPr>
      </w:pPr>
      <w:hyperlink w:anchor="_Toc523154811" w:history="1">
        <w:r w:rsidRPr="00AD1292">
          <w:rPr>
            <w:rStyle w:val="Hyperlink"/>
            <w:noProof/>
          </w:rPr>
          <w:t>Figure 10: Overall Satisfaction with Aspects of TRIO Trainings</w:t>
        </w:r>
        <w:r>
          <w:rPr>
            <w:noProof/>
            <w:webHidden/>
          </w:rPr>
          <w:tab/>
        </w:r>
        <w:r>
          <w:rPr>
            <w:noProof/>
            <w:webHidden/>
          </w:rPr>
          <w:fldChar w:fldCharType="begin"/>
        </w:r>
        <w:r>
          <w:rPr>
            <w:noProof/>
            <w:webHidden/>
          </w:rPr>
          <w:instrText xml:space="preserve"> PAGEREF _Toc523154811 \h </w:instrText>
        </w:r>
        <w:r>
          <w:rPr>
            <w:noProof/>
            <w:webHidden/>
          </w:rPr>
        </w:r>
        <w:r>
          <w:rPr>
            <w:noProof/>
            <w:webHidden/>
          </w:rPr>
          <w:fldChar w:fldCharType="separate"/>
        </w:r>
        <w:r>
          <w:rPr>
            <w:noProof/>
            <w:webHidden/>
          </w:rPr>
          <w:t>15</w:t>
        </w:r>
        <w:r>
          <w:rPr>
            <w:noProof/>
            <w:webHidden/>
          </w:rPr>
          <w:fldChar w:fldCharType="end"/>
        </w:r>
      </w:hyperlink>
    </w:p>
    <w:p w14:paraId="2ADEF498" w14:textId="3B51AD3F" w:rsidR="006C4D3F" w:rsidRDefault="006C4D3F">
      <w:pPr>
        <w:pStyle w:val="TableofFigures"/>
        <w:tabs>
          <w:tab w:val="right" w:leader="dot" w:pos="9350"/>
        </w:tabs>
        <w:rPr>
          <w:rFonts w:asciiTheme="minorHAnsi" w:hAnsiTheme="minorHAnsi"/>
          <w:noProof/>
          <w:sz w:val="24"/>
          <w:szCs w:val="24"/>
        </w:rPr>
      </w:pPr>
      <w:hyperlink w:anchor="_Toc523154812" w:history="1">
        <w:r w:rsidRPr="00AD1292">
          <w:rPr>
            <w:rStyle w:val="Hyperlink"/>
            <w:noProof/>
          </w:rPr>
          <w:t>Figure 11: Overall Satisfaction with Aspects of TRIO Trainings by Training Type</w:t>
        </w:r>
        <w:r>
          <w:rPr>
            <w:noProof/>
            <w:webHidden/>
          </w:rPr>
          <w:tab/>
        </w:r>
        <w:r>
          <w:rPr>
            <w:noProof/>
            <w:webHidden/>
          </w:rPr>
          <w:fldChar w:fldCharType="begin"/>
        </w:r>
        <w:r>
          <w:rPr>
            <w:noProof/>
            <w:webHidden/>
          </w:rPr>
          <w:instrText xml:space="preserve"> PAGEREF _Toc523154812 \h </w:instrText>
        </w:r>
        <w:r>
          <w:rPr>
            <w:noProof/>
            <w:webHidden/>
          </w:rPr>
        </w:r>
        <w:r>
          <w:rPr>
            <w:noProof/>
            <w:webHidden/>
          </w:rPr>
          <w:fldChar w:fldCharType="separate"/>
        </w:r>
        <w:r>
          <w:rPr>
            <w:noProof/>
            <w:webHidden/>
          </w:rPr>
          <w:t>16</w:t>
        </w:r>
        <w:r>
          <w:rPr>
            <w:noProof/>
            <w:webHidden/>
          </w:rPr>
          <w:fldChar w:fldCharType="end"/>
        </w:r>
      </w:hyperlink>
    </w:p>
    <w:p w14:paraId="465A39AB" w14:textId="0084CCF1" w:rsidR="006C4D3F" w:rsidRDefault="006C4D3F">
      <w:pPr>
        <w:pStyle w:val="TableofFigures"/>
        <w:tabs>
          <w:tab w:val="right" w:leader="dot" w:pos="9350"/>
        </w:tabs>
        <w:rPr>
          <w:rFonts w:asciiTheme="minorHAnsi" w:hAnsiTheme="minorHAnsi"/>
          <w:noProof/>
          <w:sz w:val="24"/>
          <w:szCs w:val="24"/>
        </w:rPr>
      </w:pPr>
      <w:hyperlink w:anchor="_Toc523154813" w:history="1">
        <w:r w:rsidRPr="00AD1292">
          <w:rPr>
            <w:rStyle w:val="Hyperlink"/>
            <w:noProof/>
          </w:rPr>
          <w:t>Figure 12: Online Course Satisfaction</w:t>
        </w:r>
        <w:r>
          <w:rPr>
            <w:noProof/>
            <w:webHidden/>
          </w:rPr>
          <w:tab/>
        </w:r>
        <w:r>
          <w:rPr>
            <w:noProof/>
            <w:webHidden/>
          </w:rPr>
          <w:fldChar w:fldCharType="begin"/>
        </w:r>
        <w:r>
          <w:rPr>
            <w:noProof/>
            <w:webHidden/>
          </w:rPr>
          <w:instrText xml:space="preserve"> PAGEREF _Toc523154813 \h </w:instrText>
        </w:r>
        <w:r>
          <w:rPr>
            <w:noProof/>
            <w:webHidden/>
          </w:rPr>
        </w:r>
        <w:r>
          <w:rPr>
            <w:noProof/>
            <w:webHidden/>
          </w:rPr>
          <w:fldChar w:fldCharType="separate"/>
        </w:r>
        <w:r>
          <w:rPr>
            <w:noProof/>
            <w:webHidden/>
          </w:rPr>
          <w:t>17</w:t>
        </w:r>
        <w:r>
          <w:rPr>
            <w:noProof/>
            <w:webHidden/>
          </w:rPr>
          <w:fldChar w:fldCharType="end"/>
        </w:r>
      </w:hyperlink>
    </w:p>
    <w:p w14:paraId="0E6335C8" w14:textId="444975FE" w:rsidR="006C4D3F" w:rsidRDefault="006C4D3F">
      <w:pPr>
        <w:pStyle w:val="TableofFigures"/>
        <w:tabs>
          <w:tab w:val="right" w:leader="dot" w:pos="9350"/>
        </w:tabs>
        <w:rPr>
          <w:rFonts w:asciiTheme="minorHAnsi" w:hAnsiTheme="minorHAnsi"/>
          <w:noProof/>
          <w:sz w:val="24"/>
          <w:szCs w:val="24"/>
        </w:rPr>
      </w:pPr>
      <w:hyperlink w:anchor="_Toc523154814" w:history="1">
        <w:r w:rsidRPr="00AD1292">
          <w:rPr>
            <w:rStyle w:val="Hyperlink"/>
            <w:noProof/>
          </w:rPr>
          <w:t>Figure 13: Hybrid Course Satisfaction</w:t>
        </w:r>
        <w:r>
          <w:rPr>
            <w:noProof/>
            <w:webHidden/>
          </w:rPr>
          <w:tab/>
        </w:r>
        <w:r>
          <w:rPr>
            <w:noProof/>
            <w:webHidden/>
          </w:rPr>
          <w:fldChar w:fldCharType="begin"/>
        </w:r>
        <w:r>
          <w:rPr>
            <w:noProof/>
            <w:webHidden/>
          </w:rPr>
          <w:instrText xml:space="preserve"> PAGEREF _Toc523154814 \h </w:instrText>
        </w:r>
        <w:r>
          <w:rPr>
            <w:noProof/>
            <w:webHidden/>
          </w:rPr>
        </w:r>
        <w:r>
          <w:rPr>
            <w:noProof/>
            <w:webHidden/>
          </w:rPr>
          <w:fldChar w:fldCharType="separate"/>
        </w:r>
        <w:r>
          <w:rPr>
            <w:noProof/>
            <w:webHidden/>
          </w:rPr>
          <w:t>18</w:t>
        </w:r>
        <w:r>
          <w:rPr>
            <w:noProof/>
            <w:webHidden/>
          </w:rPr>
          <w:fldChar w:fldCharType="end"/>
        </w:r>
      </w:hyperlink>
    </w:p>
    <w:p w14:paraId="0F12F946" w14:textId="6CCDDD4D" w:rsidR="006C4D3F" w:rsidRDefault="006C4D3F">
      <w:pPr>
        <w:pStyle w:val="TableofFigures"/>
        <w:tabs>
          <w:tab w:val="right" w:leader="dot" w:pos="9350"/>
        </w:tabs>
        <w:rPr>
          <w:rFonts w:asciiTheme="minorHAnsi" w:hAnsiTheme="minorHAnsi"/>
          <w:noProof/>
          <w:sz w:val="24"/>
          <w:szCs w:val="24"/>
        </w:rPr>
      </w:pPr>
      <w:hyperlink w:anchor="_Toc523154815" w:history="1">
        <w:r w:rsidRPr="00AD1292">
          <w:rPr>
            <w:rStyle w:val="Hyperlink"/>
            <w:noProof/>
          </w:rPr>
          <w:t>Figure 14: In Person Course Satisfaction</w:t>
        </w:r>
        <w:r>
          <w:rPr>
            <w:noProof/>
            <w:webHidden/>
          </w:rPr>
          <w:tab/>
        </w:r>
        <w:r>
          <w:rPr>
            <w:noProof/>
            <w:webHidden/>
          </w:rPr>
          <w:fldChar w:fldCharType="begin"/>
        </w:r>
        <w:r>
          <w:rPr>
            <w:noProof/>
            <w:webHidden/>
          </w:rPr>
          <w:instrText xml:space="preserve"> PAGEREF _Toc523154815 \h </w:instrText>
        </w:r>
        <w:r>
          <w:rPr>
            <w:noProof/>
            <w:webHidden/>
          </w:rPr>
        </w:r>
        <w:r>
          <w:rPr>
            <w:noProof/>
            <w:webHidden/>
          </w:rPr>
          <w:fldChar w:fldCharType="separate"/>
        </w:r>
        <w:r>
          <w:rPr>
            <w:noProof/>
            <w:webHidden/>
          </w:rPr>
          <w:t>19</w:t>
        </w:r>
        <w:r>
          <w:rPr>
            <w:noProof/>
            <w:webHidden/>
          </w:rPr>
          <w:fldChar w:fldCharType="end"/>
        </w:r>
      </w:hyperlink>
    </w:p>
    <w:p w14:paraId="65F1AE12" w14:textId="1D26D6F4" w:rsidR="006C4D3F" w:rsidRDefault="006C4D3F">
      <w:pPr>
        <w:pStyle w:val="TableofFigures"/>
        <w:tabs>
          <w:tab w:val="right" w:leader="dot" w:pos="9350"/>
        </w:tabs>
        <w:rPr>
          <w:rFonts w:asciiTheme="minorHAnsi" w:hAnsiTheme="minorHAnsi"/>
          <w:noProof/>
          <w:sz w:val="24"/>
          <w:szCs w:val="24"/>
        </w:rPr>
      </w:pPr>
      <w:hyperlink w:anchor="_Toc523154816" w:history="1">
        <w:r w:rsidRPr="00AD1292">
          <w:rPr>
            <w:rStyle w:val="Hyperlink"/>
            <w:noProof/>
          </w:rPr>
          <w:t>Figure 15: Knowledge Growth (</w:t>
        </w:r>
        <w:r w:rsidRPr="00AD1292">
          <w:rPr>
            <w:rStyle w:val="Hyperlink"/>
            <w:rFonts w:cs="Arial"/>
            <w:noProof/>
          </w:rPr>
          <w:t>Pre  Post)</w:t>
        </w:r>
        <w:r>
          <w:rPr>
            <w:noProof/>
            <w:webHidden/>
          </w:rPr>
          <w:tab/>
        </w:r>
        <w:r>
          <w:rPr>
            <w:noProof/>
            <w:webHidden/>
          </w:rPr>
          <w:fldChar w:fldCharType="begin"/>
        </w:r>
        <w:r>
          <w:rPr>
            <w:noProof/>
            <w:webHidden/>
          </w:rPr>
          <w:instrText xml:space="preserve"> PAGEREF _Toc523154816 \h </w:instrText>
        </w:r>
        <w:r>
          <w:rPr>
            <w:noProof/>
            <w:webHidden/>
          </w:rPr>
        </w:r>
        <w:r>
          <w:rPr>
            <w:noProof/>
            <w:webHidden/>
          </w:rPr>
          <w:fldChar w:fldCharType="separate"/>
        </w:r>
        <w:r>
          <w:rPr>
            <w:noProof/>
            <w:webHidden/>
          </w:rPr>
          <w:t>20</w:t>
        </w:r>
        <w:r>
          <w:rPr>
            <w:noProof/>
            <w:webHidden/>
          </w:rPr>
          <w:fldChar w:fldCharType="end"/>
        </w:r>
      </w:hyperlink>
    </w:p>
    <w:p w14:paraId="03AFD8DC" w14:textId="249F0F6D" w:rsidR="006C4D3F" w:rsidRDefault="006C4D3F">
      <w:pPr>
        <w:pStyle w:val="TableofFigures"/>
        <w:tabs>
          <w:tab w:val="right" w:leader="dot" w:pos="9350"/>
        </w:tabs>
        <w:rPr>
          <w:rFonts w:asciiTheme="minorHAnsi" w:hAnsiTheme="minorHAnsi"/>
          <w:noProof/>
          <w:sz w:val="24"/>
          <w:szCs w:val="24"/>
        </w:rPr>
      </w:pPr>
      <w:hyperlink w:anchor="_Toc523154817" w:history="1">
        <w:r w:rsidRPr="00AD1292">
          <w:rPr>
            <w:rStyle w:val="Hyperlink"/>
            <w:noProof/>
          </w:rPr>
          <w:t>Figure 16: Would Participants Want a Follow-Up Session?</w:t>
        </w:r>
        <w:r>
          <w:rPr>
            <w:noProof/>
            <w:webHidden/>
          </w:rPr>
          <w:tab/>
        </w:r>
        <w:r>
          <w:rPr>
            <w:noProof/>
            <w:webHidden/>
          </w:rPr>
          <w:fldChar w:fldCharType="begin"/>
        </w:r>
        <w:r>
          <w:rPr>
            <w:noProof/>
            <w:webHidden/>
          </w:rPr>
          <w:instrText xml:space="preserve"> PAGEREF _Toc523154817 \h </w:instrText>
        </w:r>
        <w:r>
          <w:rPr>
            <w:noProof/>
            <w:webHidden/>
          </w:rPr>
        </w:r>
        <w:r>
          <w:rPr>
            <w:noProof/>
            <w:webHidden/>
          </w:rPr>
          <w:fldChar w:fldCharType="separate"/>
        </w:r>
        <w:r>
          <w:rPr>
            <w:noProof/>
            <w:webHidden/>
          </w:rPr>
          <w:t>21</w:t>
        </w:r>
        <w:r>
          <w:rPr>
            <w:noProof/>
            <w:webHidden/>
          </w:rPr>
          <w:fldChar w:fldCharType="end"/>
        </w:r>
      </w:hyperlink>
    </w:p>
    <w:p w14:paraId="0C1F2E1E" w14:textId="235387C6" w:rsidR="006C4D3F" w:rsidRDefault="006C4D3F">
      <w:pPr>
        <w:pStyle w:val="TableofFigures"/>
        <w:tabs>
          <w:tab w:val="right" w:leader="dot" w:pos="9350"/>
        </w:tabs>
        <w:rPr>
          <w:rFonts w:asciiTheme="minorHAnsi" w:hAnsiTheme="minorHAnsi"/>
          <w:noProof/>
          <w:sz w:val="24"/>
          <w:szCs w:val="24"/>
        </w:rPr>
      </w:pPr>
      <w:hyperlink w:anchor="_Toc523154818" w:history="1">
        <w:r w:rsidRPr="00AD1292">
          <w:rPr>
            <w:rStyle w:val="Hyperlink"/>
            <w:noProof/>
          </w:rPr>
          <w:t>Figure 17: Would Participants Recommend the Training to a Colleague?</w:t>
        </w:r>
        <w:r>
          <w:rPr>
            <w:noProof/>
            <w:webHidden/>
          </w:rPr>
          <w:tab/>
        </w:r>
        <w:r>
          <w:rPr>
            <w:noProof/>
            <w:webHidden/>
          </w:rPr>
          <w:fldChar w:fldCharType="begin"/>
        </w:r>
        <w:r>
          <w:rPr>
            <w:noProof/>
            <w:webHidden/>
          </w:rPr>
          <w:instrText xml:space="preserve"> PAGEREF _Toc523154818 \h </w:instrText>
        </w:r>
        <w:r>
          <w:rPr>
            <w:noProof/>
            <w:webHidden/>
          </w:rPr>
        </w:r>
        <w:r>
          <w:rPr>
            <w:noProof/>
            <w:webHidden/>
          </w:rPr>
          <w:fldChar w:fldCharType="separate"/>
        </w:r>
        <w:r>
          <w:rPr>
            <w:noProof/>
            <w:webHidden/>
          </w:rPr>
          <w:t>21</w:t>
        </w:r>
        <w:r>
          <w:rPr>
            <w:noProof/>
            <w:webHidden/>
          </w:rPr>
          <w:fldChar w:fldCharType="end"/>
        </w:r>
      </w:hyperlink>
    </w:p>
    <w:p w14:paraId="06CEC21A" w14:textId="02CA6327" w:rsidR="000F4CD7" w:rsidRDefault="00F21A31" w:rsidP="006176EF">
      <w:pPr>
        <w:pStyle w:val="Heading1"/>
      </w:pPr>
      <w:r>
        <w:fldChar w:fldCharType="end"/>
      </w:r>
    </w:p>
    <w:p w14:paraId="243AA3AE" w14:textId="77777777" w:rsidR="000F4CD7" w:rsidRDefault="000F4CD7" w:rsidP="006176EF">
      <w:pPr>
        <w:pStyle w:val="Heading1"/>
      </w:pPr>
    </w:p>
    <w:p w14:paraId="186B9C47" w14:textId="77777777" w:rsidR="000F4CD7" w:rsidRDefault="000F4CD7">
      <w:pPr>
        <w:spacing w:after="0" w:line="240" w:lineRule="auto"/>
        <w:ind w:firstLine="0"/>
        <w:rPr>
          <w:rFonts w:ascii="Arial" w:eastAsiaTheme="majorEastAsia" w:hAnsi="Arial" w:cstheme="majorBidi"/>
          <w:b/>
          <w:color w:val="009999"/>
          <w:sz w:val="32"/>
          <w:szCs w:val="32"/>
        </w:rPr>
      </w:pPr>
      <w:r>
        <w:br w:type="page"/>
      </w:r>
    </w:p>
    <w:p w14:paraId="161B7016" w14:textId="78A621CD" w:rsidR="00804A6C" w:rsidRDefault="0080213F" w:rsidP="006176EF">
      <w:pPr>
        <w:pStyle w:val="Heading1"/>
      </w:pPr>
      <w:bookmarkStart w:id="1" w:name="_Toc523154822"/>
      <w:r>
        <w:lastRenderedPageBreak/>
        <w:t>Introduction</w:t>
      </w:r>
      <w:bookmarkEnd w:id="0"/>
      <w:bookmarkEnd w:id="1"/>
    </w:p>
    <w:p w14:paraId="35A7C0B4" w14:textId="46315A60" w:rsidR="00804A6C" w:rsidRDefault="0080213F">
      <w:r>
        <w:t>Cuyahoga Community College (Tri-C), located in Cleveland, Ohio, has a long history of working with the federal TRIO programs. These programs are “federal outreach and student services programs designed to identify and provide services for individuals from disadvantaged backgrounds.”</w:t>
      </w:r>
      <w:r w:rsidR="00DC1E51">
        <w:rPr>
          <w:rStyle w:val="FootnoteReference"/>
        </w:rPr>
        <w:footnoteReference w:id="1"/>
      </w:r>
      <w:r>
        <w:t xml:space="preserve"> Having been involved with TRIO since 1968, TriC is well versed in the intricacies of managing budgets and upholding statutory and regulatory requirements for the TRIO programs. As Tri-C itself puts it:</w:t>
      </w:r>
    </w:p>
    <w:p w14:paraId="7F988284" w14:textId="44C591D4" w:rsidR="00804A6C" w:rsidRDefault="0080213F" w:rsidP="004572D1">
      <w:pPr>
        <w:ind w:left="720" w:right="720" w:firstLine="0"/>
      </w:pPr>
      <w:r>
        <w:rPr>
          <w:i/>
        </w:rPr>
        <w:t>Cuyahoga Community College takes pride in its almost 50-year history of stewardship of federally-funded TRIO grants. It has gained knowledge through accessing a wealth of internal expertise, thoughtful staffing decisions, taking advantage of professional development opportunities, and learning from our participants, colleagues and student-serving networks.</w:t>
      </w:r>
      <w:r w:rsidR="00E3788A">
        <w:rPr>
          <w:rStyle w:val="FootnoteReference"/>
        </w:rPr>
        <w:footnoteReference w:id="2"/>
      </w:r>
    </w:p>
    <w:p w14:paraId="18D40CF3" w14:textId="7FAD7548" w:rsidR="00804A6C" w:rsidRDefault="0080213F">
      <w:r>
        <w:t xml:space="preserve">In fall 2016, Tri-C was awarded a grant by the United States Department of Education (USDE) to set up a TRIO Budget, Legislation and Regulations Training Program Office. This new office would then offer </w:t>
      </w:r>
      <w:commentRangeStart w:id="2"/>
      <w:r>
        <w:t>trainings</w:t>
      </w:r>
      <w:commentRangeEnd w:id="2"/>
      <w:r w:rsidR="0073415D">
        <w:rPr>
          <w:rStyle w:val="CommentReference"/>
        </w:rPr>
        <w:commentReference w:id="2"/>
      </w:r>
      <w:r>
        <w:t xml:space="preserve"> to TRIO program administrators at institutions of higher learning throughout the United States. The ultimate goal of the grant is to increase the capacity of administrators throughout the country to effectively manage the budgets of their TRIO programs.</w:t>
      </w:r>
    </w:p>
    <w:p w14:paraId="45583668" w14:textId="180B65D6" w:rsidR="00014D56" w:rsidRDefault="0080213F" w:rsidP="0073415D">
      <w:r>
        <w:t xml:space="preserve">During 2017, three rounds of training sessions were offered, each of which had a different format (in person training, online training, and hybrid- a mix of in person and online trainings). In 2018, there were five training sessions, three in person, one online, and one </w:t>
      </w:r>
      <w:commentRangeStart w:id="3"/>
      <w:commentRangeStart w:id="4"/>
      <w:r>
        <w:t>hybrid</w:t>
      </w:r>
      <w:commentRangeEnd w:id="3"/>
      <w:r w:rsidR="00014D56">
        <w:rPr>
          <w:rStyle w:val="CommentReference"/>
        </w:rPr>
        <w:commentReference w:id="3"/>
      </w:r>
      <w:commentRangeEnd w:id="4"/>
      <w:r w:rsidR="008815EE">
        <w:rPr>
          <w:rStyle w:val="CommentReference"/>
        </w:rPr>
        <w:commentReference w:id="4"/>
      </w:r>
    </w:p>
    <w:p w14:paraId="5F2C71BA" w14:textId="302CB75D" w:rsidR="00B97C04" w:rsidDel="00C8329F" w:rsidRDefault="00B97C04" w:rsidP="0073415D">
      <w:pPr>
        <w:rPr>
          <w:del w:id="5" w:author="David Keyes" w:date="2018-08-27T17:09:00Z"/>
        </w:rPr>
      </w:pPr>
    </w:p>
    <w:p w14:paraId="642C0D78" w14:textId="77777777" w:rsidR="00804A6C" w:rsidRDefault="0080213F">
      <w:r>
        <w:t>This report is an assessment of the performance in and satisfaction with these trainings. In addition to looking at overall satisfaction, the report breaks down the data to compare across types of session (in person, online, and hybrid) and across the last two years. It is hoped that lessons learned from this report will allow the Cleveland-based community college to improve its trainings in subsequent years.</w:t>
      </w:r>
    </w:p>
    <w:p w14:paraId="090D9EB2" w14:textId="77777777" w:rsidR="00BB12B3" w:rsidRDefault="00BB12B3">
      <w:pPr>
        <w:spacing w:after="0" w:line="240" w:lineRule="auto"/>
        <w:ind w:firstLine="0"/>
        <w:rPr>
          <w:rFonts w:ascii="Arial" w:eastAsiaTheme="majorEastAsia" w:hAnsi="Arial" w:cstheme="majorBidi"/>
          <w:b/>
          <w:color w:val="009999"/>
          <w:sz w:val="32"/>
          <w:szCs w:val="32"/>
        </w:rPr>
      </w:pPr>
      <w:bookmarkStart w:id="6" w:name="demographics-of-training-participants"/>
      <w:r>
        <w:br w:type="page"/>
      </w:r>
    </w:p>
    <w:p w14:paraId="4F6EB4C8" w14:textId="5B7E6E46" w:rsidR="009D5596" w:rsidRDefault="009D5596" w:rsidP="009D5596">
      <w:pPr>
        <w:pStyle w:val="Heading1"/>
        <w:rPr>
          <w:ins w:id="7" w:author="David Keyes" w:date="2018-08-27T17:09:00Z"/>
        </w:rPr>
      </w:pPr>
      <w:bookmarkStart w:id="8" w:name="_Toc523154823"/>
      <w:ins w:id="9" w:author="David Keyes" w:date="2018-08-27T17:09:00Z">
        <w:r>
          <w:lastRenderedPageBreak/>
          <w:t>Evaluation</w:t>
        </w:r>
        <w:bookmarkEnd w:id="8"/>
      </w:ins>
    </w:p>
    <w:p w14:paraId="68373F78" w14:textId="7EBAFAEC" w:rsidR="0046758D" w:rsidRDefault="00D34960" w:rsidP="00C50D2E">
      <w:pPr>
        <w:rPr>
          <w:ins w:id="10" w:author="David Keyes" w:date="2018-08-27T17:11:00Z"/>
        </w:rPr>
      </w:pPr>
      <w:ins w:id="11" w:author="David Keyes" w:date="2018-08-27T17:09:00Z">
        <w:r>
          <w:t xml:space="preserve">Throughout the </w:t>
        </w:r>
      </w:ins>
      <w:r w:rsidR="00C50D2E">
        <w:t xml:space="preserve">two-year grant </w:t>
      </w:r>
      <w:ins w:id="12" w:author="David Keyes" w:date="2018-08-27T17:09:00Z">
        <w:r>
          <w:t>term, MN Associates</w:t>
        </w:r>
      </w:ins>
      <w:r w:rsidR="00F372F8">
        <w:t xml:space="preserve"> (MNA)</w:t>
      </w:r>
      <w:ins w:id="13" w:author="David Keyes" w:date="2018-08-27T17:09:00Z">
        <w:r>
          <w:t xml:space="preserve">, a woman-owned </w:t>
        </w:r>
      </w:ins>
      <w:r w:rsidR="00E64EA0">
        <w:t xml:space="preserve">research and evaluation firm based in the Washington, DC area has served as the third-party evaluator. Over the course of the two years, MNA has worked closely with Cuyahoga Community College staff to </w:t>
      </w:r>
      <w:r w:rsidR="00B118BF">
        <w:t>evaluate the efficacy of the TRIO trainings, allowing Tri-C to make changes along the way to improve them.</w:t>
      </w:r>
    </w:p>
    <w:p w14:paraId="33AD75CC" w14:textId="7625453A" w:rsidR="00E64EA0" w:rsidRDefault="005E6272" w:rsidP="002213DE">
      <w:pPr>
        <w:pStyle w:val="MNA-P"/>
        <w:ind w:firstLine="360"/>
      </w:pPr>
      <w:r>
        <w:t xml:space="preserve">MNA </w:t>
      </w:r>
      <w:ins w:id="14" w:author="David Keyes" w:date="2018-08-27T17:11:00Z">
        <w:r w:rsidR="00E64EA0" w:rsidRPr="007A1DA8">
          <w:t xml:space="preserve">completed the evaluation of the program using a theory-based approach to study program design. This orientation applied a systematic process for defining what an educational innovation or intervention (e.g., </w:t>
        </w:r>
      </w:ins>
      <w:r w:rsidR="008B1CC3">
        <w:t>TRIO trainings</w:t>
      </w:r>
      <w:ins w:id="15" w:author="David Keyes" w:date="2018-08-27T17:11:00Z">
        <w:r w:rsidR="00E64EA0" w:rsidRPr="007A1DA8">
          <w:t>) is expected to do, in order to achieve desired teaching and learning outcomes and the process by which those impacts are realized (Chen, 1990, 2005; McLaughlin &amp; Jordan, 1999). Program design and implementation was based on assumptions—explicit or otherwise—held by program designers and stakeholders about how specific actions were expected to mitigate an identified problem. Chen (2005) defines program theory as being simultaneously descriptive and prescriptive, with a resulting focus on identifying action-oriented explanations of program assumptions, inputs/processes, and activities</w:t>
        </w:r>
      </w:ins>
      <w:r w:rsidR="00EB0FD9">
        <w:t xml:space="preserve">. </w:t>
      </w:r>
    </w:p>
    <w:p w14:paraId="3B970F8C" w14:textId="6EA9C65F" w:rsidR="00EB0FD9" w:rsidRDefault="00EB0FD9" w:rsidP="002213DE">
      <w:pPr>
        <w:pStyle w:val="MNA-P"/>
        <w:ind w:firstLine="360"/>
      </w:pPr>
      <w:r>
        <w:t xml:space="preserve">In addition to this report, a report was completed in </w:t>
      </w:r>
      <w:r w:rsidR="001D6690">
        <w:t>October</w:t>
      </w:r>
      <w:r>
        <w:t xml:space="preserve"> 2017 that </w:t>
      </w:r>
      <w:r w:rsidR="0004658E">
        <w:t>found the following:</w:t>
      </w:r>
    </w:p>
    <w:p w14:paraId="022C131E" w14:textId="62A48631" w:rsidR="001D6690" w:rsidRDefault="001D6690" w:rsidP="0004658E">
      <w:pPr>
        <w:pStyle w:val="MNA-P"/>
        <w:numPr>
          <w:ilvl w:val="0"/>
          <w:numId w:val="19"/>
        </w:numPr>
      </w:pPr>
      <w:r>
        <w:t>Overall, participants enjoyed and demonstrated knowledge growth as a result of the TRIO trainings.</w:t>
      </w:r>
    </w:p>
    <w:p w14:paraId="64BF501A" w14:textId="01633DB5" w:rsidR="0004658E" w:rsidRDefault="0004658E" w:rsidP="0004658E">
      <w:pPr>
        <w:pStyle w:val="MNA-P"/>
        <w:numPr>
          <w:ilvl w:val="0"/>
          <w:numId w:val="19"/>
        </w:numPr>
      </w:pPr>
      <w:r>
        <w:t>In person trainings showed the highest level of knowledge growth among participants</w:t>
      </w:r>
      <w:r w:rsidR="006612D7">
        <w:t xml:space="preserve"> compared to hybrid and online trainings</w:t>
      </w:r>
      <w:r>
        <w:t xml:space="preserve">. </w:t>
      </w:r>
    </w:p>
    <w:p w14:paraId="55ABA028" w14:textId="339005A5" w:rsidR="0004658E" w:rsidRDefault="0004658E" w:rsidP="0004658E">
      <w:pPr>
        <w:pStyle w:val="MNA-P"/>
        <w:numPr>
          <w:ilvl w:val="0"/>
          <w:numId w:val="19"/>
        </w:numPr>
      </w:pPr>
      <w:r>
        <w:t>In person trainings were more popular than online or hybrid options.</w:t>
      </w:r>
    </w:p>
    <w:p w14:paraId="5AF8544B" w14:textId="77777777" w:rsidR="0046763F" w:rsidRDefault="0004658E" w:rsidP="0046763F">
      <w:pPr>
        <w:pStyle w:val="MNA-P"/>
        <w:numPr>
          <w:ilvl w:val="0"/>
          <w:numId w:val="19"/>
        </w:numPr>
      </w:pPr>
      <w:r>
        <w:t>Those who took online trainings wanted more interactivity in them.</w:t>
      </w:r>
    </w:p>
    <w:p w14:paraId="37355F29" w14:textId="3FB0DBAD" w:rsidR="0004658E" w:rsidRDefault="0046763F" w:rsidP="0046763F">
      <w:pPr>
        <w:pStyle w:val="MNA-P"/>
        <w:ind w:left="360" w:firstLine="360"/>
      </w:pPr>
      <w:r>
        <w:t xml:space="preserve">This report focuses primarily on the 2018 TRIO training sessions, with comparisons between 2018 and 2017 as well as comparisons between types of sessions (in person, online, and hybrid). </w:t>
      </w:r>
    </w:p>
    <w:p w14:paraId="51BD465E" w14:textId="288FABBD" w:rsidR="00A051B2" w:rsidRDefault="00A051B2" w:rsidP="0046763F">
      <w:pPr>
        <w:pStyle w:val="MNA-P"/>
        <w:ind w:left="360" w:firstLine="360"/>
        <w:rPr>
          <w:ins w:id="16" w:author="David Keyes" w:date="2018-08-27T17:11:00Z"/>
        </w:rPr>
      </w:pPr>
      <w:r>
        <w:t xml:space="preserve">Data for this report come from surveys given prior to trainings </w:t>
      </w:r>
      <w:r w:rsidR="001F5A97">
        <w:t xml:space="preserve">as well as follow-up surveys given after them. </w:t>
      </w:r>
      <w:r w:rsidR="00A74A45">
        <w:t xml:space="preserve">This data combines quantitative ratings as well as open-ended qualitative feedback. Together, these two types of data provide both depth and breadth of participants’ experience with TRIO trainings.  </w:t>
      </w:r>
    </w:p>
    <w:p w14:paraId="5D056982" w14:textId="77777777" w:rsidR="00E64EA0" w:rsidRPr="0046758D" w:rsidRDefault="00E64EA0" w:rsidP="002213DE">
      <w:pPr>
        <w:rPr>
          <w:ins w:id="17" w:author="David Keyes" w:date="2018-08-27T17:09:00Z"/>
        </w:rPr>
      </w:pPr>
    </w:p>
    <w:p w14:paraId="651A4BFF" w14:textId="77777777" w:rsidR="009D5596" w:rsidRDefault="009D5596">
      <w:pPr>
        <w:pStyle w:val="Heading1"/>
        <w:rPr>
          <w:ins w:id="18" w:author="David Keyes" w:date="2018-08-27T17:09:00Z"/>
        </w:rPr>
      </w:pPr>
    </w:p>
    <w:p w14:paraId="10CC6BAA" w14:textId="77777777" w:rsidR="00A74A45" w:rsidRDefault="00A74A45">
      <w:pPr>
        <w:spacing w:after="0" w:line="240" w:lineRule="auto"/>
        <w:ind w:firstLine="0"/>
        <w:rPr>
          <w:rFonts w:ascii="Arial" w:eastAsiaTheme="majorEastAsia" w:hAnsi="Arial" w:cstheme="majorBidi"/>
          <w:b/>
          <w:color w:val="009999"/>
          <w:sz w:val="32"/>
          <w:szCs w:val="32"/>
        </w:rPr>
      </w:pPr>
      <w:r>
        <w:br w:type="page"/>
      </w:r>
    </w:p>
    <w:p w14:paraId="6A8DCDEE" w14:textId="2ABC31BA" w:rsidR="00804A6C" w:rsidRDefault="0080213F">
      <w:pPr>
        <w:pStyle w:val="Heading1"/>
      </w:pPr>
      <w:bookmarkStart w:id="19" w:name="_Toc523154824"/>
      <w:r>
        <w:lastRenderedPageBreak/>
        <w:t>Participants</w:t>
      </w:r>
      <w:bookmarkEnd w:id="6"/>
      <w:bookmarkEnd w:id="19"/>
    </w:p>
    <w:p w14:paraId="5D22174C" w14:textId="12E176E9" w:rsidR="00804A6C" w:rsidRDefault="0080213F">
      <w:r>
        <w:t xml:space="preserve">In 2018, </w:t>
      </w:r>
      <w:r w:rsidR="00391878">
        <w:t>183</w:t>
      </w:r>
      <w:r>
        <w:t xml:space="preserve"> participants took part in TRIO trainings.</w:t>
      </w:r>
      <w:r w:rsidR="00097743">
        <w:t xml:space="preserve"> The breakdown by training session as well as survey response rates are in Table 1 below.</w:t>
      </w:r>
    </w:p>
    <w:p w14:paraId="7FE4B7C4" w14:textId="4DFA3D83" w:rsidR="00804A6C" w:rsidRDefault="004572D1" w:rsidP="004572D1">
      <w:pPr>
        <w:pStyle w:val="Caption"/>
      </w:pPr>
      <w:bookmarkStart w:id="20" w:name="_Toc523154819"/>
      <w:r>
        <w:t xml:space="preserve">Table </w:t>
      </w:r>
      <w:r w:rsidR="007D04B8">
        <w:rPr>
          <w:noProof/>
        </w:rPr>
        <w:fldChar w:fldCharType="begin"/>
      </w:r>
      <w:r w:rsidR="007D04B8">
        <w:rPr>
          <w:noProof/>
        </w:rPr>
        <w:instrText xml:space="preserve"> SEQ Table \* ARABIC </w:instrText>
      </w:r>
      <w:r w:rsidR="007D04B8">
        <w:rPr>
          <w:noProof/>
        </w:rPr>
        <w:fldChar w:fldCharType="separate"/>
      </w:r>
      <w:r w:rsidR="00A13471">
        <w:rPr>
          <w:noProof/>
        </w:rPr>
        <w:t>1</w:t>
      </w:r>
      <w:r w:rsidR="007D04B8">
        <w:rPr>
          <w:noProof/>
        </w:rPr>
        <w:fldChar w:fldCharType="end"/>
      </w:r>
      <w:r w:rsidR="0080213F">
        <w:t xml:space="preserve">: Number of Participants </w:t>
      </w:r>
      <w:r w:rsidR="00161289">
        <w:t xml:space="preserve">and Survey Response Rates </w:t>
      </w:r>
      <w:r w:rsidR="0080213F">
        <w:t>by Training Session</w:t>
      </w:r>
      <w:bookmarkEnd w:id="20"/>
    </w:p>
    <w:tbl>
      <w:tblPr>
        <w:tblW w:w="9630" w:type="dxa"/>
        <w:jc w:val="center"/>
        <w:tblLayout w:type="fixed"/>
        <w:tblLook w:val="04A0" w:firstRow="1" w:lastRow="0" w:firstColumn="1" w:lastColumn="0" w:noHBand="0" w:noVBand="1"/>
      </w:tblPr>
      <w:tblGrid>
        <w:gridCol w:w="2948"/>
        <w:gridCol w:w="2227"/>
        <w:gridCol w:w="2227"/>
        <w:gridCol w:w="2228"/>
      </w:tblGrid>
      <w:tr w:rsidR="00A74A45" w:rsidRPr="006B7DCC" w14:paraId="5A22029A" w14:textId="4B054C05" w:rsidTr="006C4D3F">
        <w:trPr>
          <w:trHeight w:val="360"/>
          <w:tblHeader/>
          <w:jc w:val="center"/>
        </w:trPr>
        <w:tc>
          <w:tcPr>
            <w:tcW w:w="2948" w:type="dxa"/>
            <w:shd w:val="clear" w:color="auto" w:fill="D22630"/>
            <w:tcMar>
              <w:top w:w="0" w:type="dxa"/>
              <w:left w:w="0" w:type="dxa"/>
              <w:bottom w:w="0" w:type="dxa"/>
              <w:right w:w="0" w:type="dxa"/>
            </w:tcMar>
            <w:vAlign w:val="center"/>
          </w:tcPr>
          <w:p w14:paraId="046ACF65" w14:textId="77777777" w:rsidR="00A74A45" w:rsidRPr="006B7DCC" w:rsidRDefault="00A74A45" w:rsidP="00A74A45">
            <w:pPr>
              <w:spacing w:before="200" w:after="200" w:line="240" w:lineRule="auto"/>
              <w:ind w:left="200" w:right="200" w:firstLine="0"/>
              <w:rPr>
                <w:color w:val="FFFFFF" w:themeColor="background1"/>
              </w:rPr>
            </w:pPr>
            <w:r w:rsidRPr="006B7DCC">
              <w:rPr>
                <w:rFonts w:ascii="Arial" w:hAnsi="Arial" w:cs="Arial"/>
                <w:b/>
                <w:color w:val="FFFFFF" w:themeColor="background1"/>
              </w:rPr>
              <w:t>Session</w:t>
            </w:r>
          </w:p>
        </w:tc>
        <w:tc>
          <w:tcPr>
            <w:tcW w:w="2227" w:type="dxa"/>
            <w:shd w:val="clear" w:color="auto" w:fill="D22630"/>
            <w:vAlign w:val="center"/>
          </w:tcPr>
          <w:p w14:paraId="7C025D2A" w14:textId="44A8F122" w:rsidR="00A74A45" w:rsidRPr="006B7DCC" w:rsidRDefault="00A74A45" w:rsidP="00A74A45">
            <w:pPr>
              <w:spacing w:before="200" w:after="200" w:line="240" w:lineRule="auto"/>
              <w:ind w:left="200" w:right="200" w:firstLine="0"/>
              <w:rPr>
                <w:rFonts w:ascii="Arial" w:hAnsi="Arial" w:cs="Arial"/>
                <w:b/>
                <w:color w:val="FFFFFF" w:themeColor="background1"/>
              </w:rPr>
            </w:pPr>
            <w:r w:rsidRPr="006B7DCC">
              <w:rPr>
                <w:rFonts w:ascii="Arial" w:hAnsi="Arial" w:cs="Arial"/>
                <w:b/>
                <w:color w:val="FFFFFF" w:themeColor="background1"/>
              </w:rPr>
              <w:t>Number of Participants</w:t>
            </w:r>
          </w:p>
        </w:tc>
        <w:tc>
          <w:tcPr>
            <w:tcW w:w="2227" w:type="dxa"/>
            <w:shd w:val="clear" w:color="auto" w:fill="D22630"/>
            <w:vAlign w:val="center"/>
          </w:tcPr>
          <w:p w14:paraId="1AEB1C1C" w14:textId="0A79C67E" w:rsidR="00A74A45" w:rsidRDefault="00A74A45" w:rsidP="00A74A45">
            <w:pPr>
              <w:spacing w:before="200" w:after="200" w:line="240" w:lineRule="auto"/>
              <w:ind w:left="200" w:right="200" w:firstLine="0"/>
              <w:rPr>
                <w:rFonts w:ascii="Arial" w:hAnsi="Arial" w:cs="Arial"/>
                <w:b/>
                <w:color w:val="FFFFFF" w:themeColor="background1"/>
              </w:rPr>
            </w:pPr>
            <w:proofErr w:type="gramStart"/>
            <w:r>
              <w:rPr>
                <w:rFonts w:ascii="Arial" w:hAnsi="Arial" w:cs="Arial"/>
                <w:b/>
                <w:color w:val="FFFFFF" w:themeColor="background1"/>
              </w:rPr>
              <w:t>Pre Surveys</w:t>
            </w:r>
            <w:proofErr w:type="gramEnd"/>
            <w:r>
              <w:rPr>
                <w:rFonts w:ascii="Arial" w:hAnsi="Arial" w:cs="Arial"/>
                <w:b/>
                <w:color w:val="FFFFFF" w:themeColor="background1"/>
              </w:rPr>
              <w:t xml:space="preserve"> Completed</w:t>
            </w:r>
          </w:p>
        </w:tc>
        <w:tc>
          <w:tcPr>
            <w:tcW w:w="2228" w:type="dxa"/>
            <w:shd w:val="clear" w:color="auto" w:fill="D22630"/>
            <w:tcMar>
              <w:top w:w="0" w:type="dxa"/>
              <w:left w:w="0" w:type="dxa"/>
              <w:bottom w:w="0" w:type="dxa"/>
              <w:right w:w="0" w:type="dxa"/>
            </w:tcMar>
            <w:vAlign w:val="center"/>
          </w:tcPr>
          <w:p w14:paraId="10A30C78" w14:textId="61CDB0C2" w:rsidR="00A74A45" w:rsidRPr="006B7DCC" w:rsidRDefault="00A74A45" w:rsidP="00A74A45">
            <w:pPr>
              <w:spacing w:before="200" w:after="200" w:line="240" w:lineRule="auto"/>
              <w:ind w:left="200" w:right="200" w:firstLine="0"/>
              <w:rPr>
                <w:color w:val="FFFFFF" w:themeColor="background1"/>
              </w:rPr>
            </w:pPr>
            <w:r>
              <w:rPr>
                <w:rFonts w:ascii="Arial" w:hAnsi="Arial" w:cs="Arial"/>
                <w:b/>
                <w:color w:val="FFFFFF" w:themeColor="background1"/>
              </w:rPr>
              <w:t>Post Surveys Completed</w:t>
            </w:r>
          </w:p>
        </w:tc>
      </w:tr>
      <w:tr w:rsidR="00A74A45" w14:paraId="34A41C0A" w14:textId="79B7CCB0" w:rsidTr="006C4D3F">
        <w:trPr>
          <w:trHeight w:val="360"/>
          <w:jc w:val="center"/>
        </w:trPr>
        <w:tc>
          <w:tcPr>
            <w:tcW w:w="2948" w:type="dxa"/>
            <w:shd w:val="clear" w:color="auto" w:fill="EFEFEF"/>
            <w:tcMar>
              <w:top w:w="0" w:type="dxa"/>
              <w:left w:w="0" w:type="dxa"/>
              <w:bottom w:w="0" w:type="dxa"/>
              <w:right w:w="0" w:type="dxa"/>
            </w:tcMar>
            <w:vAlign w:val="center"/>
          </w:tcPr>
          <w:p w14:paraId="65CAB1D3" w14:textId="77777777"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Online</w:t>
            </w:r>
          </w:p>
        </w:tc>
        <w:tc>
          <w:tcPr>
            <w:tcW w:w="2227" w:type="dxa"/>
            <w:shd w:val="clear" w:color="auto" w:fill="EFEFEF"/>
            <w:vAlign w:val="center"/>
          </w:tcPr>
          <w:p w14:paraId="4A31CDCB" w14:textId="203787CF" w:rsidR="00A74A45" w:rsidRPr="009A2C36" w:rsidRDefault="00A74A45" w:rsidP="00A74A45">
            <w:pPr>
              <w:spacing w:before="200" w:after="200"/>
              <w:ind w:left="200" w:right="200" w:firstLine="0"/>
              <w:rPr>
                <w:rFonts w:ascii="Arial" w:hAnsi="Arial" w:cs="Arial"/>
                <w:color w:val="000000"/>
                <w:sz w:val="20"/>
                <w:szCs w:val="20"/>
              </w:rPr>
            </w:pPr>
            <w:r w:rsidRPr="009A2C36">
              <w:rPr>
                <w:rFonts w:ascii="Arial" w:hAnsi="Arial" w:cs="Arial"/>
                <w:color w:val="000000"/>
                <w:sz w:val="20"/>
                <w:szCs w:val="20"/>
              </w:rPr>
              <w:t>62</w:t>
            </w:r>
          </w:p>
        </w:tc>
        <w:tc>
          <w:tcPr>
            <w:tcW w:w="2227" w:type="dxa"/>
            <w:shd w:val="clear" w:color="auto" w:fill="EFEFEF"/>
            <w:vAlign w:val="center"/>
          </w:tcPr>
          <w:p w14:paraId="109F5009" w14:textId="629B1328" w:rsidR="00A74A45" w:rsidRPr="009A2C36"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45</w:t>
            </w:r>
          </w:p>
        </w:tc>
        <w:tc>
          <w:tcPr>
            <w:tcW w:w="2228" w:type="dxa"/>
            <w:shd w:val="clear" w:color="auto" w:fill="EFEFEF"/>
            <w:tcMar>
              <w:top w:w="0" w:type="dxa"/>
              <w:left w:w="0" w:type="dxa"/>
              <w:bottom w:w="0" w:type="dxa"/>
              <w:right w:w="0" w:type="dxa"/>
            </w:tcMar>
            <w:vAlign w:val="center"/>
          </w:tcPr>
          <w:p w14:paraId="2C14CA5D" w14:textId="24563F39" w:rsidR="00A74A45" w:rsidRPr="009A2C36" w:rsidRDefault="00A74A45" w:rsidP="00A74A45">
            <w:pPr>
              <w:spacing w:before="200" w:after="200"/>
              <w:ind w:left="200" w:right="200" w:firstLine="0"/>
              <w:rPr>
                <w:sz w:val="20"/>
                <w:szCs w:val="20"/>
              </w:rPr>
            </w:pPr>
            <w:r>
              <w:rPr>
                <w:rFonts w:ascii="Arial" w:hAnsi="Arial" w:cs="Arial"/>
                <w:color w:val="000000"/>
                <w:sz w:val="20"/>
                <w:szCs w:val="20"/>
              </w:rPr>
              <w:t>41</w:t>
            </w:r>
          </w:p>
        </w:tc>
      </w:tr>
      <w:tr w:rsidR="00A74A45" w14:paraId="6655EB8C" w14:textId="48AD95B0" w:rsidTr="006C4D3F">
        <w:trPr>
          <w:trHeight w:val="360"/>
          <w:jc w:val="center"/>
        </w:trPr>
        <w:tc>
          <w:tcPr>
            <w:tcW w:w="2948" w:type="dxa"/>
            <w:tcMar>
              <w:top w:w="0" w:type="dxa"/>
              <w:left w:w="0" w:type="dxa"/>
              <w:bottom w:w="0" w:type="dxa"/>
              <w:right w:w="0" w:type="dxa"/>
            </w:tcMar>
            <w:vAlign w:val="center"/>
          </w:tcPr>
          <w:p w14:paraId="16D485B3" w14:textId="77777777"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Hybrid</w:t>
            </w:r>
          </w:p>
        </w:tc>
        <w:tc>
          <w:tcPr>
            <w:tcW w:w="2227" w:type="dxa"/>
            <w:vAlign w:val="center"/>
          </w:tcPr>
          <w:p w14:paraId="6004F839" w14:textId="0D61DD9B" w:rsidR="00A74A45" w:rsidRPr="009A2C36" w:rsidRDefault="00A74A45" w:rsidP="00A74A45">
            <w:pPr>
              <w:spacing w:before="200" w:after="200"/>
              <w:ind w:left="200" w:right="200" w:firstLine="0"/>
              <w:rPr>
                <w:rFonts w:ascii="Arial" w:hAnsi="Arial" w:cs="Arial"/>
                <w:color w:val="000000"/>
                <w:sz w:val="20"/>
                <w:szCs w:val="20"/>
              </w:rPr>
            </w:pPr>
            <w:r w:rsidRPr="009A2C36">
              <w:rPr>
                <w:rFonts w:ascii="Arial" w:hAnsi="Arial" w:cs="Arial"/>
                <w:color w:val="000000"/>
                <w:sz w:val="20"/>
                <w:szCs w:val="20"/>
              </w:rPr>
              <w:t>2</w:t>
            </w:r>
            <w:r>
              <w:rPr>
                <w:rFonts w:ascii="Arial" w:hAnsi="Arial" w:cs="Arial"/>
                <w:color w:val="000000"/>
                <w:sz w:val="20"/>
                <w:szCs w:val="20"/>
              </w:rPr>
              <w:t>1</w:t>
            </w:r>
          </w:p>
        </w:tc>
        <w:tc>
          <w:tcPr>
            <w:tcW w:w="2227" w:type="dxa"/>
            <w:vAlign w:val="center"/>
          </w:tcPr>
          <w:p w14:paraId="6028FD72" w14:textId="01EDD100" w:rsidR="00A74A45" w:rsidRPr="009A2C36"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18</w:t>
            </w:r>
          </w:p>
        </w:tc>
        <w:tc>
          <w:tcPr>
            <w:tcW w:w="2228" w:type="dxa"/>
            <w:tcMar>
              <w:top w:w="0" w:type="dxa"/>
              <w:left w:w="0" w:type="dxa"/>
              <w:bottom w:w="0" w:type="dxa"/>
              <w:right w:w="0" w:type="dxa"/>
            </w:tcMar>
            <w:vAlign w:val="center"/>
          </w:tcPr>
          <w:p w14:paraId="7219E43D" w14:textId="53B1BAC3" w:rsidR="00A74A45" w:rsidRPr="009A2C36" w:rsidRDefault="00A74A45" w:rsidP="00A74A45">
            <w:pPr>
              <w:spacing w:before="200" w:after="200"/>
              <w:ind w:left="200" w:right="200" w:firstLine="0"/>
              <w:rPr>
                <w:sz w:val="20"/>
                <w:szCs w:val="20"/>
              </w:rPr>
            </w:pPr>
            <w:r>
              <w:rPr>
                <w:rFonts w:ascii="Arial" w:hAnsi="Arial" w:cs="Arial"/>
                <w:color w:val="000000"/>
                <w:sz w:val="20"/>
                <w:szCs w:val="20"/>
              </w:rPr>
              <w:t>10</w:t>
            </w:r>
          </w:p>
        </w:tc>
      </w:tr>
      <w:tr w:rsidR="00A74A45" w14:paraId="5C912ABE" w14:textId="2DF76CC9" w:rsidTr="006C4D3F">
        <w:trPr>
          <w:trHeight w:val="360"/>
          <w:jc w:val="center"/>
        </w:trPr>
        <w:tc>
          <w:tcPr>
            <w:tcW w:w="2948" w:type="dxa"/>
            <w:shd w:val="clear" w:color="auto" w:fill="EFEFEF"/>
            <w:tcMar>
              <w:top w:w="0" w:type="dxa"/>
              <w:left w:w="0" w:type="dxa"/>
              <w:bottom w:w="0" w:type="dxa"/>
              <w:right w:w="0" w:type="dxa"/>
            </w:tcMar>
            <w:vAlign w:val="center"/>
          </w:tcPr>
          <w:p w14:paraId="093A4F93" w14:textId="77777777"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In Person (June)</w:t>
            </w:r>
          </w:p>
        </w:tc>
        <w:tc>
          <w:tcPr>
            <w:tcW w:w="2227" w:type="dxa"/>
            <w:shd w:val="clear" w:color="auto" w:fill="EFEFEF"/>
            <w:vAlign w:val="center"/>
          </w:tcPr>
          <w:p w14:paraId="39A62B87" w14:textId="7E7F28C5" w:rsidR="00A74A45" w:rsidRPr="009A2C36" w:rsidRDefault="00A74A45" w:rsidP="00A74A45">
            <w:pPr>
              <w:spacing w:before="200" w:after="200"/>
              <w:ind w:left="200" w:right="200" w:firstLine="0"/>
              <w:rPr>
                <w:rFonts w:ascii="Arial" w:hAnsi="Arial" w:cs="Arial"/>
                <w:color w:val="000000"/>
                <w:sz w:val="20"/>
                <w:szCs w:val="20"/>
              </w:rPr>
            </w:pPr>
            <w:r w:rsidRPr="009A2C36">
              <w:rPr>
                <w:rFonts w:ascii="Arial" w:hAnsi="Arial" w:cs="Arial"/>
                <w:color w:val="000000"/>
                <w:sz w:val="20"/>
                <w:szCs w:val="20"/>
              </w:rPr>
              <w:t>32</w:t>
            </w:r>
          </w:p>
        </w:tc>
        <w:tc>
          <w:tcPr>
            <w:tcW w:w="2227" w:type="dxa"/>
            <w:shd w:val="clear" w:color="auto" w:fill="EFEFEF"/>
            <w:vAlign w:val="center"/>
          </w:tcPr>
          <w:p w14:paraId="6E3112B8" w14:textId="772B5523" w:rsidR="00A74A45" w:rsidRPr="009A2C36"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40</w:t>
            </w:r>
          </w:p>
        </w:tc>
        <w:tc>
          <w:tcPr>
            <w:tcW w:w="2228" w:type="dxa"/>
            <w:shd w:val="clear" w:color="auto" w:fill="EFEFEF"/>
            <w:tcMar>
              <w:top w:w="0" w:type="dxa"/>
              <w:left w:w="0" w:type="dxa"/>
              <w:bottom w:w="0" w:type="dxa"/>
              <w:right w:w="0" w:type="dxa"/>
            </w:tcMar>
            <w:vAlign w:val="center"/>
          </w:tcPr>
          <w:p w14:paraId="1D0B7B98" w14:textId="6ED82C43" w:rsidR="00A74A45" w:rsidRPr="009A2C36" w:rsidRDefault="00A74A45" w:rsidP="00A74A45">
            <w:pPr>
              <w:spacing w:before="200" w:after="200"/>
              <w:ind w:left="200" w:right="200" w:firstLine="0"/>
              <w:rPr>
                <w:sz w:val="20"/>
                <w:szCs w:val="20"/>
              </w:rPr>
            </w:pPr>
            <w:r>
              <w:rPr>
                <w:rFonts w:ascii="Arial" w:hAnsi="Arial" w:cs="Arial"/>
                <w:color w:val="000000"/>
                <w:sz w:val="20"/>
                <w:szCs w:val="20"/>
              </w:rPr>
              <w:t>24</w:t>
            </w:r>
          </w:p>
        </w:tc>
      </w:tr>
      <w:tr w:rsidR="00A74A45" w14:paraId="71787EEA" w14:textId="2CEDB7E2" w:rsidTr="006C4D3F">
        <w:trPr>
          <w:trHeight w:val="360"/>
          <w:jc w:val="center"/>
        </w:trPr>
        <w:tc>
          <w:tcPr>
            <w:tcW w:w="2948" w:type="dxa"/>
            <w:tcMar>
              <w:top w:w="0" w:type="dxa"/>
              <w:left w:w="0" w:type="dxa"/>
              <w:bottom w:w="0" w:type="dxa"/>
              <w:right w:w="0" w:type="dxa"/>
            </w:tcMar>
            <w:vAlign w:val="center"/>
          </w:tcPr>
          <w:p w14:paraId="4821A186" w14:textId="77777777"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In Person (July)</w:t>
            </w:r>
          </w:p>
        </w:tc>
        <w:tc>
          <w:tcPr>
            <w:tcW w:w="2227" w:type="dxa"/>
            <w:vAlign w:val="center"/>
          </w:tcPr>
          <w:p w14:paraId="631D10E5" w14:textId="6F4C06DF" w:rsidR="00A74A45"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23</w:t>
            </w:r>
          </w:p>
        </w:tc>
        <w:tc>
          <w:tcPr>
            <w:tcW w:w="2227" w:type="dxa"/>
            <w:vAlign w:val="center"/>
          </w:tcPr>
          <w:p w14:paraId="2AE80D1C" w14:textId="415826BD" w:rsidR="00A74A45"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7</w:t>
            </w:r>
          </w:p>
        </w:tc>
        <w:tc>
          <w:tcPr>
            <w:tcW w:w="2228" w:type="dxa"/>
            <w:tcMar>
              <w:top w:w="0" w:type="dxa"/>
              <w:left w:w="0" w:type="dxa"/>
              <w:bottom w:w="0" w:type="dxa"/>
              <w:right w:w="0" w:type="dxa"/>
            </w:tcMar>
            <w:vAlign w:val="center"/>
          </w:tcPr>
          <w:p w14:paraId="4D3E7E1A" w14:textId="51C8791A" w:rsidR="00A74A45" w:rsidRPr="009A2C36" w:rsidRDefault="00A74A45" w:rsidP="00A74A45">
            <w:pPr>
              <w:spacing w:before="200" w:after="200"/>
              <w:ind w:left="200" w:right="200" w:firstLine="0"/>
              <w:rPr>
                <w:sz w:val="20"/>
                <w:szCs w:val="20"/>
              </w:rPr>
            </w:pPr>
            <w:r>
              <w:rPr>
                <w:rFonts w:ascii="Arial" w:hAnsi="Arial" w:cs="Arial"/>
                <w:color w:val="000000"/>
                <w:sz w:val="20"/>
                <w:szCs w:val="20"/>
              </w:rPr>
              <w:t>17</w:t>
            </w:r>
          </w:p>
        </w:tc>
      </w:tr>
      <w:tr w:rsidR="00A74A45" w14:paraId="64801CA9" w14:textId="3ABCB198" w:rsidTr="006C4D3F">
        <w:trPr>
          <w:trHeight w:val="360"/>
          <w:jc w:val="center"/>
        </w:trPr>
        <w:tc>
          <w:tcPr>
            <w:tcW w:w="2948" w:type="dxa"/>
            <w:shd w:val="clear" w:color="auto" w:fill="EFEFEF"/>
            <w:tcMar>
              <w:top w:w="0" w:type="dxa"/>
              <w:left w:w="0" w:type="dxa"/>
              <w:bottom w:w="0" w:type="dxa"/>
              <w:right w:w="0" w:type="dxa"/>
            </w:tcMar>
            <w:vAlign w:val="center"/>
          </w:tcPr>
          <w:p w14:paraId="36A9BE2F" w14:textId="77777777" w:rsidR="00A74A45" w:rsidRPr="009A2C36" w:rsidRDefault="00A74A45" w:rsidP="00A74A45">
            <w:pPr>
              <w:spacing w:before="200" w:after="200"/>
              <w:ind w:left="200" w:right="200" w:firstLine="0"/>
              <w:rPr>
                <w:sz w:val="20"/>
                <w:szCs w:val="20"/>
              </w:rPr>
            </w:pPr>
            <w:r w:rsidRPr="009A2C36">
              <w:rPr>
                <w:rFonts w:ascii="Arial" w:hAnsi="Arial" w:cs="Arial"/>
                <w:color w:val="000000"/>
                <w:sz w:val="20"/>
                <w:szCs w:val="20"/>
              </w:rPr>
              <w:t>2018 In Person (August)</w:t>
            </w:r>
          </w:p>
        </w:tc>
        <w:tc>
          <w:tcPr>
            <w:tcW w:w="2227" w:type="dxa"/>
            <w:shd w:val="clear" w:color="auto" w:fill="EFEFEF"/>
            <w:vAlign w:val="center"/>
          </w:tcPr>
          <w:p w14:paraId="3628060E" w14:textId="52B09C36" w:rsidR="00A74A45"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45</w:t>
            </w:r>
          </w:p>
        </w:tc>
        <w:tc>
          <w:tcPr>
            <w:tcW w:w="2227" w:type="dxa"/>
            <w:shd w:val="clear" w:color="auto" w:fill="EFEFEF"/>
            <w:vAlign w:val="center"/>
          </w:tcPr>
          <w:p w14:paraId="2D0B532D" w14:textId="2EAE986A" w:rsidR="00A74A45" w:rsidRDefault="00A74A45" w:rsidP="00A74A45">
            <w:pPr>
              <w:spacing w:before="200" w:after="200"/>
              <w:ind w:left="200" w:right="200" w:firstLine="0"/>
              <w:rPr>
                <w:rFonts w:ascii="Arial" w:hAnsi="Arial" w:cs="Arial"/>
                <w:color w:val="000000"/>
                <w:sz w:val="20"/>
                <w:szCs w:val="20"/>
              </w:rPr>
            </w:pPr>
            <w:r>
              <w:rPr>
                <w:rFonts w:ascii="Arial" w:hAnsi="Arial" w:cs="Arial"/>
                <w:color w:val="000000"/>
                <w:sz w:val="20"/>
                <w:szCs w:val="20"/>
              </w:rPr>
              <w:t>36</w:t>
            </w:r>
          </w:p>
        </w:tc>
        <w:tc>
          <w:tcPr>
            <w:tcW w:w="2228" w:type="dxa"/>
            <w:shd w:val="clear" w:color="auto" w:fill="EFEFEF"/>
            <w:tcMar>
              <w:top w:w="0" w:type="dxa"/>
              <w:left w:w="0" w:type="dxa"/>
              <w:bottom w:w="0" w:type="dxa"/>
              <w:right w:w="0" w:type="dxa"/>
            </w:tcMar>
            <w:vAlign w:val="center"/>
          </w:tcPr>
          <w:p w14:paraId="28F1EF8F" w14:textId="6D261076" w:rsidR="00A74A45" w:rsidRPr="009A2C36" w:rsidRDefault="00A74A45" w:rsidP="00A74A45">
            <w:pPr>
              <w:spacing w:before="200" w:after="200"/>
              <w:ind w:left="200" w:right="200" w:firstLine="0"/>
              <w:rPr>
                <w:sz w:val="20"/>
                <w:szCs w:val="20"/>
              </w:rPr>
            </w:pPr>
            <w:r>
              <w:rPr>
                <w:rFonts w:ascii="Arial" w:hAnsi="Arial" w:cs="Arial"/>
                <w:color w:val="000000"/>
                <w:sz w:val="20"/>
                <w:szCs w:val="20"/>
              </w:rPr>
              <w:t>31</w:t>
            </w:r>
          </w:p>
        </w:tc>
      </w:tr>
    </w:tbl>
    <w:p w14:paraId="21D865D3" w14:textId="77777777" w:rsidR="00BB12B3" w:rsidRDefault="00BB12B3"/>
    <w:p w14:paraId="05C70EBF" w14:textId="77777777" w:rsidR="00804A6C" w:rsidRDefault="0080213F">
      <w:r>
        <w:t>Participants came from across the United States. The maps below show the locations of the institutions with which participants are associated (note that the few participants from Hawaii and Alaska are not shown in order to keep the maps small in size).</w:t>
      </w:r>
    </w:p>
    <w:p w14:paraId="408D669D" w14:textId="77777777" w:rsidR="00F21A31" w:rsidRDefault="00DB20A6" w:rsidP="00203EB7">
      <w:pPr>
        <w:pStyle w:val="Caption"/>
      </w:pPr>
      <w:bookmarkStart w:id="21" w:name="_Toc523154802"/>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w:t>
      </w:r>
      <w:r w:rsidR="007D04B8">
        <w:rPr>
          <w:noProof/>
        </w:rPr>
        <w:fldChar w:fldCharType="end"/>
      </w:r>
      <w:r w:rsidR="0080213F">
        <w:t>: Map of Institutions Represented at TRIO Trainings</w:t>
      </w:r>
      <w:bookmarkEnd w:id="21"/>
      <w:r w:rsidR="0080213F">
        <w:t xml:space="preserve"> </w:t>
      </w:r>
    </w:p>
    <w:p w14:paraId="0BA67BD7" w14:textId="77777777" w:rsidR="00804A6C" w:rsidRDefault="0080213F" w:rsidP="00F21A31">
      <w:pPr>
        <w:ind w:left="360" w:firstLine="0"/>
      </w:pPr>
      <w:r w:rsidRPr="00F21A31">
        <w:rPr>
          <w:noProof/>
        </w:rPr>
        <w:drawing>
          <wp:inline distT="0" distB="0" distL="0" distR="0" wp14:anchorId="368AFEA7" wp14:editId="0D581248">
            <wp:extent cx="5942572" cy="254118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1.png"/>
                    <pic:cNvPicPr>
                      <a:picLocks noChangeAspect="1" noChangeArrowheads="1"/>
                    </pic:cNvPicPr>
                  </pic:nvPicPr>
                  <pic:blipFill rotWithShape="1">
                    <a:blip r:embed="rId13"/>
                    <a:srcRect t="19559" b="23425"/>
                    <a:stretch/>
                  </pic:blipFill>
                  <pic:spPr bwMode="auto">
                    <a:xfrm>
                      <a:off x="0" y="0"/>
                      <a:ext cx="5942572" cy="2541182"/>
                    </a:xfrm>
                    <a:prstGeom prst="rect">
                      <a:avLst/>
                    </a:prstGeom>
                    <a:noFill/>
                    <a:ln>
                      <a:noFill/>
                    </a:ln>
                    <a:extLst>
                      <a:ext uri="{53640926-AAD7-44D8-BBD7-CCE9431645EC}">
                        <a14:shadowObscured xmlns:a14="http://schemas.microsoft.com/office/drawing/2010/main"/>
                      </a:ext>
                    </a:extLst>
                  </pic:spPr>
                </pic:pic>
              </a:graphicData>
            </a:graphic>
          </wp:inline>
        </w:drawing>
      </w:r>
    </w:p>
    <w:p w14:paraId="0CE9A2AD" w14:textId="0E9F4D67" w:rsidR="00804A6C" w:rsidRDefault="0080213F">
      <w:r>
        <w:lastRenderedPageBreak/>
        <w:t xml:space="preserve">For most participants, the training they attended was their first such training. The highest percentage of those saying they had attended a previous session in 2018 was in the June in person session, when 45 percent were returning for a follow-up </w:t>
      </w:r>
      <w:commentRangeStart w:id="22"/>
      <w:commentRangeStart w:id="23"/>
      <w:r>
        <w:t>session</w:t>
      </w:r>
      <w:commentRangeEnd w:id="22"/>
      <w:r w:rsidR="00014D56">
        <w:rPr>
          <w:rStyle w:val="CommentReference"/>
        </w:rPr>
        <w:commentReference w:id="22"/>
      </w:r>
      <w:commentRangeEnd w:id="23"/>
      <w:r w:rsidR="00AC69C0">
        <w:rPr>
          <w:rStyle w:val="CommentReference"/>
        </w:rPr>
        <w:commentReference w:id="23"/>
      </w:r>
      <w:r>
        <w:t>.</w:t>
      </w:r>
      <w:r w:rsidR="0023057B">
        <w:t xml:space="preserve"> This higher than all of 2017 trainings except the </w:t>
      </w:r>
      <w:proofErr w:type="gramStart"/>
      <w:r w:rsidR="0023057B">
        <w:t>in person</w:t>
      </w:r>
      <w:proofErr w:type="gramEnd"/>
      <w:r w:rsidR="0023057B">
        <w:t xml:space="preserve"> session, when the same percentage of participants were returning for a follow-up session.</w:t>
      </w:r>
    </w:p>
    <w:p w14:paraId="7A1289D5" w14:textId="77777777" w:rsidR="00F21A31" w:rsidRDefault="00203EB7" w:rsidP="00203EB7">
      <w:pPr>
        <w:pStyle w:val="Caption"/>
      </w:pPr>
      <w:bookmarkStart w:id="24" w:name="_Toc523154803"/>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2</w:t>
      </w:r>
      <w:r w:rsidR="007D04B8">
        <w:rPr>
          <w:noProof/>
        </w:rPr>
        <w:fldChar w:fldCharType="end"/>
      </w:r>
      <w:r w:rsidR="0080213F">
        <w:t>: Participants by Whether They Attended a Previous Training Session</w:t>
      </w:r>
      <w:bookmarkEnd w:id="24"/>
      <w:r w:rsidR="0080213F">
        <w:t xml:space="preserve"> </w:t>
      </w:r>
    </w:p>
    <w:p w14:paraId="343E990E" w14:textId="77777777" w:rsidR="00804A6C" w:rsidRDefault="0080213F" w:rsidP="00F21A31">
      <w:pPr>
        <w:ind w:left="360" w:firstLine="0"/>
      </w:pPr>
      <w:r w:rsidRPr="00F21A31">
        <w:rPr>
          <w:noProof/>
        </w:rPr>
        <w:drawing>
          <wp:inline distT="0" distB="0" distL="0" distR="0" wp14:anchorId="06C1FDD2" wp14:editId="5B331477">
            <wp:extent cx="5943600" cy="222885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attended_previous_training_plot-1.png"/>
                    <pic:cNvPicPr>
                      <a:picLocks noChangeAspect="1" noChangeArrowheads="1"/>
                    </pic:cNvPicPr>
                  </pic:nvPicPr>
                  <pic:blipFill>
                    <a:blip r:embed="rId14"/>
                    <a:stretch>
                      <a:fillRect/>
                    </a:stretch>
                  </pic:blipFill>
                  <pic:spPr bwMode="auto">
                    <a:xfrm>
                      <a:off x="0" y="0"/>
                      <a:ext cx="5943600" cy="2228850"/>
                    </a:xfrm>
                    <a:prstGeom prst="rect">
                      <a:avLst/>
                    </a:prstGeom>
                    <a:noFill/>
                    <a:ln w="9525">
                      <a:noFill/>
                      <a:headEnd/>
                      <a:tailEnd/>
                    </a:ln>
                  </pic:spPr>
                </pic:pic>
              </a:graphicData>
            </a:graphic>
          </wp:inline>
        </w:drawing>
      </w:r>
    </w:p>
    <w:p w14:paraId="60827E7B" w14:textId="77777777" w:rsidR="00804A6C" w:rsidRDefault="0080213F">
      <w:r>
        <w:t>Participants were asked about the size of the departments they work in. As seen in the figure below, the vast majority of departments had 10 or fewer other staff members (in addition to the participant).</w:t>
      </w:r>
    </w:p>
    <w:p w14:paraId="093B3111" w14:textId="77777777" w:rsidR="00804A6C" w:rsidRDefault="00203EB7" w:rsidP="00203EB7">
      <w:pPr>
        <w:pStyle w:val="Caption"/>
      </w:pPr>
      <w:bookmarkStart w:id="25" w:name="_Toc523154804"/>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3</w:t>
      </w:r>
      <w:r w:rsidR="007D04B8">
        <w:rPr>
          <w:noProof/>
        </w:rPr>
        <w:fldChar w:fldCharType="end"/>
      </w:r>
      <w:r w:rsidR="0080213F">
        <w:t>: Number of Other Staff in Participants’ Departments</w:t>
      </w:r>
      <w:bookmarkEnd w:id="25"/>
    </w:p>
    <w:p w14:paraId="3ED620BC" w14:textId="77777777" w:rsidR="00804A6C" w:rsidRDefault="0080213F" w:rsidP="00203EB7">
      <w:pPr>
        <w:ind w:firstLine="0"/>
        <w:jc w:val="center"/>
      </w:pPr>
      <w:bookmarkStart w:id="26" w:name="_GoBack"/>
      <w:r>
        <w:rPr>
          <w:noProof/>
        </w:rPr>
        <w:drawing>
          <wp:inline distT="0" distB="0" distL="0" distR="0" wp14:anchorId="51A4F564" wp14:editId="4066E734">
            <wp:extent cx="4579088" cy="343431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5-1.png"/>
                    <pic:cNvPicPr>
                      <a:picLocks noChangeAspect="1" noChangeArrowheads="1"/>
                    </pic:cNvPicPr>
                  </pic:nvPicPr>
                  <pic:blipFill>
                    <a:blip r:embed="rId15"/>
                    <a:stretch>
                      <a:fillRect/>
                    </a:stretch>
                  </pic:blipFill>
                  <pic:spPr bwMode="auto">
                    <a:xfrm>
                      <a:off x="0" y="0"/>
                      <a:ext cx="4585500" cy="3439125"/>
                    </a:xfrm>
                    <a:prstGeom prst="rect">
                      <a:avLst/>
                    </a:prstGeom>
                    <a:noFill/>
                    <a:ln w="9525">
                      <a:noFill/>
                      <a:headEnd/>
                      <a:tailEnd/>
                    </a:ln>
                  </pic:spPr>
                </pic:pic>
              </a:graphicData>
            </a:graphic>
          </wp:inline>
        </w:drawing>
      </w:r>
      <w:bookmarkEnd w:id="26"/>
    </w:p>
    <w:p w14:paraId="37B291AE" w14:textId="77777777" w:rsidR="00804A6C" w:rsidRDefault="0080213F">
      <w:r>
        <w:lastRenderedPageBreak/>
        <w:t>Participants also responded to a question asking whether they were the primary decision maker in their department. Of those who participated in 2018, 39 percent said they were. The full breakdown by training session is below.</w:t>
      </w:r>
    </w:p>
    <w:p w14:paraId="588BA1B1" w14:textId="77777777" w:rsidR="00F21A31" w:rsidRDefault="00283ADF" w:rsidP="00283ADF">
      <w:pPr>
        <w:pStyle w:val="Caption"/>
      </w:pPr>
      <w:bookmarkStart w:id="27" w:name="_Toc523154805"/>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4</w:t>
      </w:r>
      <w:r w:rsidR="007D04B8">
        <w:rPr>
          <w:noProof/>
        </w:rPr>
        <w:fldChar w:fldCharType="end"/>
      </w:r>
      <w:r w:rsidR="00203EB7">
        <w:t xml:space="preserve">: </w:t>
      </w:r>
      <w:r w:rsidR="0080213F">
        <w:t>Were TRIO Participants Decision Makers in Their Departments?</w:t>
      </w:r>
      <w:bookmarkEnd w:id="27"/>
      <w:r w:rsidR="0080213F">
        <w:t xml:space="preserve"> </w:t>
      </w:r>
    </w:p>
    <w:p w14:paraId="7FC6E933" w14:textId="77777777" w:rsidR="00804A6C" w:rsidRDefault="0080213F" w:rsidP="00F21A31">
      <w:pPr>
        <w:ind w:left="360" w:firstLine="0"/>
      </w:pPr>
      <w:r w:rsidRPr="00F21A31">
        <w:rPr>
          <w:noProof/>
        </w:rPr>
        <w:drawing>
          <wp:inline distT="0" distB="0" distL="0" distR="0" wp14:anchorId="46C0829E" wp14:editId="625FC13C">
            <wp:extent cx="5943600" cy="222885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7-1.png"/>
                    <pic:cNvPicPr>
                      <a:picLocks noChangeAspect="1" noChangeArrowheads="1"/>
                    </pic:cNvPicPr>
                  </pic:nvPicPr>
                  <pic:blipFill>
                    <a:blip r:embed="rId16"/>
                    <a:stretch>
                      <a:fillRect/>
                    </a:stretch>
                  </pic:blipFill>
                  <pic:spPr bwMode="auto">
                    <a:xfrm>
                      <a:off x="0" y="0"/>
                      <a:ext cx="5943600" cy="2228850"/>
                    </a:xfrm>
                    <a:prstGeom prst="rect">
                      <a:avLst/>
                    </a:prstGeom>
                    <a:noFill/>
                    <a:ln w="9525">
                      <a:noFill/>
                      <a:headEnd/>
                      <a:tailEnd/>
                    </a:ln>
                  </pic:spPr>
                </pic:pic>
              </a:graphicData>
            </a:graphic>
          </wp:inline>
        </w:drawing>
      </w:r>
    </w:p>
    <w:p w14:paraId="0CED4AEF" w14:textId="77777777" w:rsidR="005E10A8" w:rsidRDefault="000F2700" w:rsidP="005E10A8">
      <w:r>
        <w:t xml:space="preserve">In a survey administered prior to the trainings, participants </w:t>
      </w:r>
      <w:r w:rsidR="00616F10">
        <w:t xml:space="preserve">listed the challenges they face. They were clustered in three main areas. The first was staffing. Some said that staff turnover led to a lack of institutional knowledge about best practices for managing TRIO programs. </w:t>
      </w:r>
      <w:r w:rsidR="00CB7339">
        <w:t xml:space="preserve">One wrote, “It is a challenge if only 2 or 3 people are aware of the best ways to manage the TRIO budget and it seems that all staff should understand the allowable expenses, and how to effectively manage the budget to remain in compliance with the TRIO federal regulations.” </w:t>
      </w:r>
      <w:r w:rsidR="0027641D">
        <w:t>Another staffing issue that participants face is having excess funds due to staff vacancies. As one put it, “The past year we had only 1 staff member for 7 months, so we have a lot of excess staffing monies to re-allocate/spend wisely.”</w:t>
      </w:r>
    </w:p>
    <w:p w14:paraId="06605A9D" w14:textId="77777777" w:rsidR="00F35A36" w:rsidRDefault="00F35A36" w:rsidP="005E10A8">
      <w:r>
        <w:t>One of the main challenges participants identified is related to understanding federal regulations. A comment from one participant highlights this challenge. She wrote of feeling “confusion regarding [the Department of Education’s] position on (1) the cost of what is generally considered unallowable food and entertainment costs; and (2) prior-approval requirements for TRIO Student Support Services awards for meals &amp; lodging costs for participants and staff on approved educational and cultural activities as codified in EDGAR 34 646.30 (e).</w:t>
      </w:r>
      <w:r w:rsidR="00DB71FA">
        <w:t>”</w:t>
      </w:r>
    </w:p>
    <w:p w14:paraId="3980FDD2" w14:textId="77777777" w:rsidR="00CE33EF" w:rsidRPr="005E10A8" w:rsidRDefault="00CE33EF" w:rsidP="005E10A8">
      <w:r>
        <w:t xml:space="preserve">A final area of concern expressed by participants was the current political climate. </w:t>
      </w:r>
      <w:r w:rsidR="00E76543">
        <w:t>One participant said he fears that the “desire to reduce federal government expenses” will have an “impact on higher education,” including TRIO programs.</w:t>
      </w:r>
    </w:p>
    <w:p w14:paraId="24963164" w14:textId="77777777" w:rsidR="001B0F00" w:rsidRDefault="001B0F00" w:rsidP="00CC0AE6">
      <w:pPr>
        <w:spacing w:after="0" w:line="240" w:lineRule="auto"/>
        <w:ind w:firstLine="0"/>
      </w:pPr>
      <w:bookmarkStart w:id="28" w:name="training-sessions"/>
    </w:p>
    <w:p w14:paraId="30F18379" w14:textId="77777777" w:rsidR="00CC0AE6" w:rsidRDefault="00CC0AE6" w:rsidP="005E10A8">
      <w:pPr>
        <w:spacing w:after="0" w:line="240" w:lineRule="auto"/>
        <w:ind w:firstLine="0"/>
      </w:pPr>
    </w:p>
    <w:p w14:paraId="3C4D9100" w14:textId="77777777" w:rsidR="00804A6C" w:rsidRDefault="007E7C99">
      <w:pPr>
        <w:pStyle w:val="Heading1"/>
      </w:pPr>
      <w:bookmarkStart w:id="29" w:name="_Toc523154825"/>
      <w:r>
        <w:lastRenderedPageBreak/>
        <w:t xml:space="preserve">Training </w:t>
      </w:r>
      <w:r w:rsidR="0080213F">
        <w:t>Sessions</w:t>
      </w:r>
      <w:bookmarkEnd w:id="28"/>
      <w:bookmarkEnd w:id="29"/>
    </w:p>
    <w:p w14:paraId="06C070E4" w14:textId="77777777" w:rsidR="00804A6C" w:rsidRDefault="0080213F">
      <w:r>
        <w:t>The TRIO training sessions this year included all of the courses from 2017 as well as one additional course: TRIO Management and Effective IT Controls.</w:t>
      </w:r>
    </w:p>
    <w:p w14:paraId="1FB77DAC" w14:textId="77777777" w:rsidR="00A13471" w:rsidRDefault="00A13471">
      <w:pPr>
        <w:spacing w:after="0" w:line="240" w:lineRule="auto"/>
        <w:ind w:firstLine="0"/>
        <w:rPr>
          <w:rFonts w:ascii="Arial" w:hAnsi="Arial"/>
          <w:b/>
          <w:iCs/>
          <w:color w:val="D22630"/>
          <w:sz w:val="20"/>
          <w:szCs w:val="18"/>
        </w:rPr>
      </w:pPr>
    </w:p>
    <w:p w14:paraId="5D5CF4B7" w14:textId="77777777" w:rsidR="00804A6C" w:rsidRDefault="00A13471" w:rsidP="00A13471">
      <w:pPr>
        <w:pStyle w:val="Caption"/>
      </w:pPr>
      <w:bookmarkStart w:id="30" w:name="_Toc523154820"/>
      <w:r>
        <w:t xml:space="preserve">Table </w:t>
      </w:r>
      <w:r w:rsidR="007D04B8">
        <w:rPr>
          <w:noProof/>
        </w:rPr>
        <w:fldChar w:fldCharType="begin"/>
      </w:r>
      <w:r w:rsidR="007D04B8">
        <w:rPr>
          <w:noProof/>
        </w:rPr>
        <w:instrText xml:space="preserve"> SEQ Table \* ARABIC </w:instrText>
      </w:r>
      <w:r w:rsidR="007D04B8">
        <w:rPr>
          <w:noProof/>
        </w:rPr>
        <w:fldChar w:fldCharType="separate"/>
      </w:r>
      <w:r>
        <w:rPr>
          <w:noProof/>
        </w:rPr>
        <w:t>2</w:t>
      </w:r>
      <w:r w:rsidR="007D04B8">
        <w:rPr>
          <w:noProof/>
        </w:rPr>
        <w:fldChar w:fldCharType="end"/>
      </w:r>
      <w:r w:rsidR="0080213F">
        <w:t>: List of Courses</w:t>
      </w:r>
      <w:bookmarkEnd w:id="30"/>
    </w:p>
    <w:tbl>
      <w:tblPr>
        <w:tblW w:w="0" w:type="auto"/>
        <w:jc w:val="center"/>
        <w:tblLayout w:type="fixed"/>
        <w:tblLook w:val="04A0" w:firstRow="1" w:lastRow="0" w:firstColumn="1" w:lastColumn="0" w:noHBand="0" w:noVBand="1"/>
      </w:tblPr>
      <w:tblGrid>
        <w:gridCol w:w="4433"/>
        <w:gridCol w:w="4433"/>
      </w:tblGrid>
      <w:tr w:rsidR="00027654" w14:paraId="60B61A75" w14:textId="77777777" w:rsidTr="00BD6A9A">
        <w:trPr>
          <w:trHeight w:val="360"/>
          <w:jc w:val="center"/>
        </w:trPr>
        <w:tc>
          <w:tcPr>
            <w:tcW w:w="4433" w:type="dxa"/>
            <w:shd w:val="clear" w:color="auto" w:fill="EFEFEF"/>
            <w:tcMar>
              <w:top w:w="0" w:type="dxa"/>
              <w:left w:w="0" w:type="dxa"/>
              <w:bottom w:w="0" w:type="dxa"/>
              <w:right w:w="0" w:type="dxa"/>
            </w:tcMar>
            <w:vAlign w:val="center"/>
          </w:tcPr>
          <w:p w14:paraId="52250A63"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COSO integrated internal control framework</w:t>
            </w:r>
          </w:p>
        </w:tc>
        <w:tc>
          <w:tcPr>
            <w:tcW w:w="4433" w:type="dxa"/>
            <w:shd w:val="clear" w:color="auto" w:fill="EFEFEF"/>
            <w:vAlign w:val="center"/>
          </w:tcPr>
          <w:p w14:paraId="720C661B" w14:textId="77777777"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TRIO Budget II</w:t>
            </w:r>
          </w:p>
        </w:tc>
      </w:tr>
      <w:tr w:rsidR="00027654" w14:paraId="149760C5" w14:textId="77777777" w:rsidTr="00BD6A9A">
        <w:trPr>
          <w:trHeight w:val="360"/>
          <w:jc w:val="center"/>
        </w:trPr>
        <w:tc>
          <w:tcPr>
            <w:tcW w:w="4433" w:type="dxa"/>
            <w:tcMar>
              <w:top w:w="0" w:type="dxa"/>
              <w:left w:w="0" w:type="dxa"/>
              <w:bottom w:w="0" w:type="dxa"/>
              <w:right w:w="0" w:type="dxa"/>
            </w:tcMar>
            <w:vAlign w:val="center"/>
          </w:tcPr>
          <w:p w14:paraId="4521F610"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Educational Opportunity Center</w:t>
            </w:r>
          </w:p>
        </w:tc>
        <w:tc>
          <w:tcPr>
            <w:tcW w:w="4433" w:type="dxa"/>
            <w:vAlign w:val="center"/>
          </w:tcPr>
          <w:p w14:paraId="42E98B72" w14:textId="77777777"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Uniform Guidance</w:t>
            </w:r>
          </w:p>
        </w:tc>
      </w:tr>
      <w:tr w:rsidR="00027654" w14:paraId="252FC660" w14:textId="77777777" w:rsidTr="00BD6A9A">
        <w:trPr>
          <w:trHeight w:val="360"/>
          <w:jc w:val="center"/>
        </w:trPr>
        <w:tc>
          <w:tcPr>
            <w:tcW w:w="4433" w:type="dxa"/>
            <w:shd w:val="clear" w:color="auto" w:fill="EFEFEF"/>
            <w:tcMar>
              <w:top w:w="0" w:type="dxa"/>
              <w:left w:w="0" w:type="dxa"/>
              <w:bottom w:w="0" w:type="dxa"/>
              <w:right w:w="0" w:type="dxa"/>
            </w:tcMar>
            <w:vAlign w:val="center"/>
          </w:tcPr>
          <w:p w14:paraId="0E681C91"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Educational Talent Search</w:t>
            </w:r>
          </w:p>
        </w:tc>
        <w:tc>
          <w:tcPr>
            <w:tcW w:w="4433" w:type="dxa"/>
            <w:shd w:val="clear" w:color="auto" w:fill="EFEFEF"/>
            <w:vAlign w:val="center"/>
          </w:tcPr>
          <w:p w14:paraId="4B1CA697" w14:textId="77777777"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Upward Bound and Upward Bound Math and Science</w:t>
            </w:r>
          </w:p>
        </w:tc>
      </w:tr>
      <w:tr w:rsidR="00027654" w14:paraId="415F80CB" w14:textId="77777777" w:rsidTr="00BD6A9A">
        <w:trPr>
          <w:trHeight w:val="360"/>
          <w:jc w:val="center"/>
        </w:trPr>
        <w:tc>
          <w:tcPr>
            <w:tcW w:w="4433" w:type="dxa"/>
            <w:tcMar>
              <w:top w:w="0" w:type="dxa"/>
              <w:left w:w="0" w:type="dxa"/>
              <w:bottom w:w="0" w:type="dxa"/>
              <w:right w:w="0" w:type="dxa"/>
            </w:tcMar>
            <w:vAlign w:val="center"/>
          </w:tcPr>
          <w:p w14:paraId="34DA0A59"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Student Support Services &amp; McNair</w:t>
            </w:r>
          </w:p>
        </w:tc>
        <w:tc>
          <w:tcPr>
            <w:tcW w:w="4433" w:type="dxa"/>
            <w:vAlign w:val="center"/>
          </w:tcPr>
          <w:p w14:paraId="2BCBB806" w14:textId="77777777"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Veterans Upward Bound</w:t>
            </w:r>
          </w:p>
        </w:tc>
      </w:tr>
      <w:tr w:rsidR="00027654" w14:paraId="5584FCD7" w14:textId="77777777" w:rsidTr="00BD6A9A">
        <w:trPr>
          <w:trHeight w:val="360"/>
          <w:jc w:val="center"/>
        </w:trPr>
        <w:tc>
          <w:tcPr>
            <w:tcW w:w="4433" w:type="dxa"/>
            <w:shd w:val="clear" w:color="auto" w:fill="EFEFEF"/>
            <w:tcMar>
              <w:top w:w="0" w:type="dxa"/>
              <w:left w:w="0" w:type="dxa"/>
              <w:bottom w:w="0" w:type="dxa"/>
              <w:right w:w="0" w:type="dxa"/>
            </w:tcMar>
            <w:vAlign w:val="center"/>
          </w:tcPr>
          <w:p w14:paraId="07DCB195" w14:textId="77777777" w:rsidR="00027654" w:rsidRPr="0068238C" w:rsidRDefault="00027654" w:rsidP="00027654">
            <w:pPr>
              <w:spacing w:before="200" w:after="200" w:line="240" w:lineRule="auto"/>
              <w:ind w:left="202" w:right="202" w:firstLine="0"/>
              <w:rPr>
                <w:sz w:val="20"/>
                <w:szCs w:val="20"/>
              </w:rPr>
            </w:pPr>
            <w:r w:rsidRPr="0068238C">
              <w:rPr>
                <w:rFonts w:ascii="Arial" w:hAnsi="Arial" w:cs="Arial"/>
                <w:color w:val="000000"/>
                <w:sz w:val="20"/>
                <w:szCs w:val="20"/>
              </w:rPr>
              <w:t>TRIO Budget I</w:t>
            </w:r>
          </w:p>
        </w:tc>
        <w:tc>
          <w:tcPr>
            <w:tcW w:w="4433" w:type="dxa"/>
            <w:shd w:val="clear" w:color="auto" w:fill="EFEFEF"/>
            <w:vAlign w:val="center"/>
          </w:tcPr>
          <w:p w14:paraId="38955FB2" w14:textId="77777777" w:rsidR="00027654" w:rsidRPr="0068238C" w:rsidRDefault="00027654" w:rsidP="00027654">
            <w:pPr>
              <w:spacing w:before="200" w:after="200" w:line="240" w:lineRule="auto"/>
              <w:ind w:left="202" w:right="202" w:firstLine="0"/>
              <w:rPr>
                <w:rFonts w:ascii="Arial" w:hAnsi="Arial" w:cs="Arial"/>
                <w:color w:val="000000"/>
                <w:sz w:val="20"/>
                <w:szCs w:val="20"/>
              </w:rPr>
            </w:pPr>
            <w:r w:rsidRPr="0068238C">
              <w:rPr>
                <w:rFonts w:ascii="Arial" w:hAnsi="Arial" w:cs="Arial"/>
                <w:color w:val="000000"/>
                <w:sz w:val="20"/>
                <w:szCs w:val="20"/>
              </w:rPr>
              <w:t>TRIO Management and Effective IT Controls (new in 2018)</w:t>
            </w:r>
          </w:p>
        </w:tc>
      </w:tr>
      <w:tr w:rsidR="00027654" w14:paraId="031058A4" w14:textId="77777777" w:rsidTr="00C20F3A">
        <w:trPr>
          <w:gridAfter w:val="1"/>
          <w:wAfter w:w="4433" w:type="dxa"/>
          <w:trHeight w:val="360"/>
          <w:jc w:val="center"/>
        </w:trPr>
        <w:tc>
          <w:tcPr>
            <w:tcW w:w="4433" w:type="dxa"/>
          </w:tcPr>
          <w:p w14:paraId="69E4A164" w14:textId="77777777" w:rsidR="00027654" w:rsidRPr="0068238C" w:rsidRDefault="00027654" w:rsidP="00027654">
            <w:pPr>
              <w:spacing w:before="200" w:after="200" w:line="240" w:lineRule="auto"/>
              <w:ind w:left="202" w:right="202" w:firstLine="0"/>
              <w:rPr>
                <w:rFonts w:ascii="Arial" w:hAnsi="Arial" w:cs="Arial"/>
                <w:color w:val="000000"/>
                <w:sz w:val="20"/>
                <w:szCs w:val="20"/>
              </w:rPr>
            </w:pPr>
          </w:p>
        </w:tc>
      </w:tr>
    </w:tbl>
    <w:p w14:paraId="252540DB" w14:textId="77777777" w:rsidR="00C270C2" w:rsidRDefault="00CF0715">
      <w:r>
        <w:t>The table below</w:t>
      </w:r>
      <w:r w:rsidR="0080409F">
        <w:t xml:space="preserve"> shows the percentage of participants in each session who completed the training. The numbers are all 90 percent and above.</w:t>
      </w:r>
    </w:p>
    <w:p w14:paraId="2135CAA9" w14:textId="77777777" w:rsidR="00947A3F" w:rsidRDefault="004E4352" w:rsidP="004E4352">
      <w:pPr>
        <w:pStyle w:val="Caption"/>
      </w:pPr>
      <w:bookmarkStart w:id="31" w:name="_Toc523154821"/>
      <w:r>
        <w:t xml:space="preserve">Table </w:t>
      </w:r>
      <w:r w:rsidR="00CD04DD">
        <w:rPr>
          <w:noProof/>
        </w:rPr>
        <w:fldChar w:fldCharType="begin"/>
      </w:r>
      <w:r w:rsidR="00CD04DD">
        <w:rPr>
          <w:noProof/>
        </w:rPr>
        <w:instrText xml:space="preserve"> SEQ Table \* ARABIC </w:instrText>
      </w:r>
      <w:r w:rsidR="00CD04DD">
        <w:rPr>
          <w:noProof/>
        </w:rPr>
        <w:fldChar w:fldCharType="separate"/>
      </w:r>
      <w:r w:rsidR="00CF0715">
        <w:rPr>
          <w:noProof/>
        </w:rPr>
        <w:t>3</w:t>
      </w:r>
      <w:r w:rsidR="00CD04DD">
        <w:rPr>
          <w:noProof/>
        </w:rPr>
        <w:fldChar w:fldCharType="end"/>
      </w:r>
      <w:r>
        <w:t>: Completion Rates by Training Session</w:t>
      </w:r>
      <w:bookmarkEnd w:id="31"/>
    </w:p>
    <w:tbl>
      <w:tblPr>
        <w:tblW w:w="0" w:type="auto"/>
        <w:jc w:val="center"/>
        <w:tblLayout w:type="fixed"/>
        <w:tblLook w:val="04A0" w:firstRow="1" w:lastRow="0" w:firstColumn="1" w:lastColumn="0" w:noHBand="0" w:noVBand="1"/>
      </w:tblPr>
      <w:tblGrid>
        <w:gridCol w:w="2441"/>
        <w:gridCol w:w="2340"/>
        <w:gridCol w:w="2340"/>
        <w:gridCol w:w="2340"/>
      </w:tblGrid>
      <w:tr w:rsidR="009F698F" w:rsidRPr="00EB0CA4" w14:paraId="76CBDA99" w14:textId="77777777" w:rsidTr="00EB0CA4">
        <w:trPr>
          <w:trHeight w:val="360"/>
          <w:tblHeader/>
          <w:jc w:val="center"/>
        </w:trPr>
        <w:tc>
          <w:tcPr>
            <w:tcW w:w="2441" w:type="dxa"/>
            <w:shd w:val="clear" w:color="auto" w:fill="D22630"/>
            <w:vAlign w:val="center"/>
          </w:tcPr>
          <w:p w14:paraId="27AC693F" w14:textId="77777777" w:rsidR="009F698F" w:rsidRPr="00EB0CA4" w:rsidRDefault="009F698F" w:rsidP="00027654">
            <w:pPr>
              <w:spacing w:before="200" w:after="200" w:line="240" w:lineRule="auto"/>
              <w:ind w:left="200" w:right="200" w:firstLine="0"/>
              <w:rPr>
                <w:rFonts w:ascii="Arial" w:hAnsi="Arial" w:cs="Arial"/>
                <w:b/>
                <w:color w:val="FFFFFF" w:themeColor="background1"/>
              </w:rPr>
            </w:pPr>
            <w:r w:rsidRPr="00EB0CA4">
              <w:rPr>
                <w:rFonts w:ascii="Arial" w:hAnsi="Arial" w:cs="Arial"/>
                <w:b/>
                <w:color w:val="FFFFFF" w:themeColor="background1"/>
              </w:rPr>
              <w:t>Training</w:t>
            </w:r>
          </w:p>
        </w:tc>
        <w:tc>
          <w:tcPr>
            <w:tcW w:w="2340" w:type="dxa"/>
            <w:shd w:val="clear" w:color="auto" w:fill="D22630"/>
            <w:tcMar>
              <w:top w:w="0" w:type="dxa"/>
              <w:left w:w="0" w:type="dxa"/>
              <w:bottom w:w="0" w:type="dxa"/>
              <w:right w:w="0" w:type="dxa"/>
            </w:tcMar>
            <w:vAlign w:val="center"/>
          </w:tcPr>
          <w:p w14:paraId="1C4E640A" w14:textId="77777777" w:rsidR="009F698F" w:rsidRPr="00EB0CA4" w:rsidRDefault="007D3958" w:rsidP="00027654">
            <w:pPr>
              <w:spacing w:before="200" w:after="200" w:line="240" w:lineRule="auto"/>
              <w:ind w:left="200" w:right="200" w:firstLine="0"/>
              <w:rPr>
                <w:color w:val="FFFFFF" w:themeColor="background1"/>
              </w:rPr>
            </w:pPr>
            <w:r>
              <w:rPr>
                <w:rFonts w:ascii="Arial" w:hAnsi="Arial" w:cs="Arial"/>
                <w:b/>
                <w:color w:val="FFFFFF" w:themeColor="background1"/>
              </w:rPr>
              <w:t xml:space="preserve">Number of </w:t>
            </w:r>
            <w:r w:rsidR="009F698F" w:rsidRPr="00EB0CA4">
              <w:rPr>
                <w:rFonts w:ascii="Arial" w:hAnsi="Arial" w:cs="Arial"/>
                <w:b/>
                <w:color w:val="FFFFFF" w:themeColor="background1"/>
              </w:rPr>
              <w:t>Participants</w:t>
            </w:r>
          </w:p>
        </w:tc>
        <w:tc>
          <w:tcPr>
            <w:tcW w:w="2340" w:type="dxa"/>
            <w:shd w:val="clear" w:color="auto" w:fill="D22630"/>
            <w:vAlign w:val="center"/>
          </w:tcPr>
          <w:p w14:paraId="0660986C" w14:textId="77777777" w:rsidR="009F698F" w:rsidRPr="00EB0CA4" w:rsidRDefault="007D3958" w:rsidP="00027654">
            <w:pPr>
              <w:spacing w:before="200" w:after="200" w:line="240" w:lineRule="auto"/>
              <w:ind w:left="200" w:right="200" w:firstLine="0"/>
              <w:rPr>
                <w:rFonts w:ascii="Arial" w:hAnsi="Arial" w:cs="Arial"/>
                <w:b/>
                <w:color w:val="FFFFFF" w:themeColor="background1"/>
              </w:rPr>
            </w:pPr>
            <w:r>
              <w:rPr>
                <w:rFonts w:ascii="Arial" w:hAnsi="Arial" w:cs="Arial"/>
                <w:b/>
                <w:color w:val="FFFFFF" w:themeColor="background1"/>
              </w:rPr>
              <w:t xml:space="preserve">Number who </w:t>
            </w:r>
            <w:r w:rsidR="009F698F" w:rsidRPr="00EB0CA4">
              <w:rPr>
                <w:rFonts w:ascii="Arial" w:hAnsi="Arial" w:cs="Arial"/>
                <w:b/>
                <w:color w:val="FFFFFF" w:themeColor="background1"/>
              </w:rPr>
              <w:t>Completed Course</w:t>
            </w:r>
          </w:p>
        </w:tc>
        <w:tc>
          <w:tcPr>
            <w:tcW w:w="2340" w:type="dxa"/>
            <w:shd w:val="clear" w:color="auto" w:fill="D22630"/>
            <w:vAlign w:val="center"/>
          </w:tcPr>
          <w:p w14:paraId="42C410F8" w14:textId="77777777" w:rsidR="009F698F" w:rsidRPr="00EB0CA4" w:rsidRDefault="009F698F" w:rsidP="00027654">
            <w:pPr>
              <w:spacing w:before="200" w:after="200" w:line="240" w:lineRule="auto"/>
              <w:ind w:left="200" w:right="200" w:firstLine="0"/>
              <w:rPr>
                <w:rFonts w:ascii="Arial" w:hAnsi="Arial" w:cs="Arial"/>
                <w:b/>
                <w:color w:val="FFFFFF" w:themeColor="background1"/>
              </w:rPr>
            </w:pPr>
            <w:r w:rsidRPr="00EB0CA4">
              <w:rPr>
                <w:rFonts w:ascii="Arial" w:hAnsi="Arial" w:cs="Arial"/>
                <w:b/>
                <w:color w:val="FFFFFF" w:themeColor="background1"/>
              </w:rPr>
              <w:t>Completion Rate</w:t>
            </w:r>
          </w:p>
        </w:tc>
      </w:tr>
      <w:tr w:rsidR="009F698F" w:rsidRPr="0068238C" w14:paraId="71FE4037" w14:textId="77777777" w:rsidTr="00EB0CA4">
        <w:trPr>
          <w:trHeight w:val="360"/>
          <w:jc w:val="center"/>
        </w:trPr>
        <w:tc>
          <w:tcPr>
            <w:tcW w:w="2441" w:type="dxa"/>
            <w:shd w:val="clear" w:color="auto" w:fill="EFEFEF"/>
            <w:vAlign w:val="center"/>
          </w:tcPr>
          <w:p w14:paraId="058E1DFD"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Online (March)</w:t>
            </w:r>
          </w:p>
        </w:tc>
        <w:tc>
          <w:tcPr>
            <w:tcW w:w="2340" w:type="dxa"/>
            <w:shd w:val="clear" w:color="auto" w:fill="EFEFEF"/>
            <w:tcMar>
              <w:top w:w="0" w:type="dxa"/>
              <w:left w:w="0" w:type="dxa"/>
              <w:bottom w:w="0" w:type="dxa"/>
              <w:right w:w="0" w:type="dxa"/>
            </w:tcMar>
            <w:vAlign w:val="center"/>
          </w:tcPr>
          <w:p w14:paraId="382136DF" w14:textId="77777777"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62</w:t>
            </w:r>
          </w:p>
        </w:tc>
        <w:tc>
          <w:tcPr>
            <w:tcW w:w="2340" w:type="dxa"/>
            <w:shd w:val="clear" w:color="auto" w:fill="EFEFEF"/>
            <w:vAlign w:val="center"/>
          </w:tcPr>
          <w:p w14:paraId="6D42D92F"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59</w:t>
            </w:r>
          </w:p>
        </w:tc>
        <w:tc>
          <w:tcPr>
            <w:tcW w:w="2340" w:type="dxa"/>
            <w:shd w:val="clear" w:color="auto" w:fill="EFEFEF"/>
            <w:vAlign w:val="center"/>
          </w:tcPr>
          <w:p w14:paraId="3892C78D"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95%</w:t>
            </w:r>
          </w:p>
        </w:tc>
      </w:tr>
      <w:tr w:rsidR="009F698F" w:rsidRPr="0068238C" w14:paraId="40EE2F1D" w14:textId="77777777" w:rsidTr="00EB0CA4">
        <w:trPr>
          <w:trHeight w:val="360"/>
          <w:jc w:val="center"/>
        </w:trPr>
        <w:tc>
          <w:tcPr>
            <w:tcW w:w="2441" w:type="dxa"/>
            <w:vAlign w:val="center"/>
          </w:tcPr>
          <w:p w14:paraId="41F26F92"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Hybrid (May)</w:t>
            </w:r>
          </w:p>
        </w:tc>
        <w:tc>
          <w:tcPr>
            <w:tcW w:w="2340" w:type="dxa"/>
            <w:tcMar>
              <w:top w:w="0" w:type="dxa"/>
              <w:left w:w="0" w:type="dxa"/>
              <w:bottom w:w="0" w:type="dxa"/>
              <w:right w:w="0" w:type="dxa"/>
            </w:tcMar>
            <w:vAlign w:val="center"/>
          </w:tcPr>
          <w:p w14:paraId="0CAF1BF8" w14:textId="77777777"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21</w:t>
            </w:r>
          </w:p>
        </w:tc>
        <w:tc>
          <w:tcPr>
            <w:tcW w:w="2340" w:type="dxa"/>
            <w:vAlign w:val="center"/>
          </w:tcPr>
          <w:p w14:paraId="34D0AA19"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21</w:t>
            </w:r>
          </w:p>
        </w:tc>
        <w:tc>
          <w:tcPr>
            <w:tcW w:w="2340" w:type="dxa"/>
            <w:vAlign w:val="center"/>
          </w:tcPr>
          <w:p w14:paraId="441A52FB"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100%</w:t>
            </w:r>
          </w:p>
        </w:tc>
      </w:tr>
      <w:tr w:rsidR="009F698F" w:rsidRPr="0068238C" w14:paraId="124A18EC" w14:textId="77777777" w:rsidTr="00EB0CA4">
        <w:trPr>
          <w:trHeight w:val="360"/>
          <w:jc w:val="center"/>
        </w:trPr>
        <w:tc>
          <w:tcPr>
            <w:tcW w:w="2441" w:type="dxa"/>
            <w:shd w:val="clear" w:color="auto" w:fill="EFEFEF"/>
            <w:vAlign w:val="center"/>
          </w:tcPr>
          <w:p w14:paraId="0C9253C4"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In Person (June)</w:t>
            </w:r>
          </w:p>
        </w:tc>
        <w:tc>
          <w:tcPr>
            <w:tcW w:w="2340" w:type="dxa"/>
            <w:shd w:val="clear" w:color="auto" w:fill="EFEFEF"/>
            <w:tcMar>
              <w:top w:w="0" w:type="dxa"/>
              <w:left w:w="0" w:type="dxa"/>
              <w:bottom w:w="0" w:type="dxa"/>
              <w:right w:w="0" w:type="dxa"/>
            </w:tcMar>
            <w:vAlign w:val="center"/>
          </w:tcPr>
          <w:p w14:paraId="64A42CB7" w14:textId="77777777"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32</w:t>
            </w:r>
          </w:p>
        </w:tc>
        <w:tc>
          <w:tcPr>
            <w:tcW w:w="2340" w:type="dxa"/>
            <w:shd w:val="clear" w:color="auto" w:fill="EFEFEF"/>
            <w:vAlign w:val="center"/>
          </w:tcPr>
          <w:p w14:paraId="09545043"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32</w:t>
            </w:r>
          </w:p>
        </w:tc>
        <w:tc>
          <w:tcPr>
            <w:tcW w:w="2340" w:type="dxa"/>
            <w:shd w:val="clear" w:color="auto" w:fill="EFEFEF"/>
            <w:vAlign w:val="center"/>
          </w:tcPr>
          <w:p w14:paraId="0297BD69"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100%</w:t>
            </w:r>
          </w:p>
        </w:tc>
      </w:tr>
      <w:tr w:rsidR="009F698F" w:rsidRPr="0068238C" w14:paraId="6738BE14" w14:textId="77777777" w:rsidTr="00EB0CA4">
        <w:trPr>
          <w:trHeight w:val="360"/>
          <w:jc w:val="center"/>
        </w:trPr>
        <w:tc>
          <w:tcPr>
            <w:tcW w:w="2441" w:type="dxa"/>
            <w:shd w:val="clear" w:color="auto" w:fill="FFFFFF" w:themeFill="background1"/>
            <w:vAlign w:val="center"/>
          </w:tcPr>
          <w:p w14:paraId="3FAADCEB"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In Person (July)</w:t>
            </w:r>
          </w:p>
        </w:tc>
        <w:tc>
          <w:tcPr>
            <w:tcW w:w="2340" w:type="dxa"/>
            <w:shd w:val="clear" w:color="auto" w:fill="FFFFFF" w:themeFill="background1"/>
            <w:tcMar>
              <w:top w:w="0" w:type="dxa"/>
              <w:left w:w="0" w:type="dxa"/>
              <w:bottom w:w="0" w:type="dxa"/>
              <w:right w:w="0" w:type="dxa"/>
            </w:tcMar>
            <w:vAlign w:val="center"/>
          </w:tcPr>
          <w:p w14:paraId="18EA0348"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23</w:t>
            </w:r>
          </w:p>
        </w:tc>
        <w:tc>
          <w:tcPr>
            <w:tcW w:w="2340" w:type="dxa"/>
            <w:shd w:val="clear" w:color="auto" w:fill="FFFFFF" w:themeFill="background1"/>
            <w:vAlign w:val="center"/>
          </w:tcPr>
          <w:p w14:paraId="648CA7D0"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21</w:t>
            </w:r>
          </w:p>
        </w:tc>
        <w:tc>
          <w:tcPr>
            <w:tcW w:w="2340" w:type="dxa"/>
            <w:shd w:val="clear" w:color="auto" w:fill="FFFFFF" w:themeFill="background1"/>
            <w:vAlign w:val="center"/>
          </w:tcPr>
          <w:p w14:paraId="030EBB6C"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91%</w:t>
            </w:r>
          </w:p>
        </w:tc>
      </w:tr>
      <w:tr w:rsidR="009F698F" w:rsidRPr="0068238C" w14:paraId="428A5721" w14:textId="77777777" w:rsidTr="00EB0CA4">
        <w:trPr>
          <w:trHeight w:val="360"/>
          <w:jc w:val="center"/>
        </w:trPr>
        <w:tc>
          <w:tcPr>
            <w:tcW w:w="2441" w:type="dxa"/>
            <w:shd w:val="clear" w:color="auto" w:fill="EFEFEF"/>
            <w:vAlign w:val="center"/>
          </w:tcPr>
          <w:p w14:paraId="06E0E6AE"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In Person (August)</w:t>
            </w:r>
          </w:p>
        </w:tc>
        <w:tc>
          <w:tcPr>
            <w:tcW w:w="2340" w:type="dxa"/>
            <w:shd w:val="clear" w:color="auto" w:fill="EFEFEF"/>
            <w:tcMar>
              <w:top w:w="0" w:type="dxa"/>
              <w:left w:w="0" w:type="dxa"/>
              <w:bottom w:w="0" w:type="dxa"/>
              <w:right w:w="0" w:type="dxa"/>
            </w:tcMar>
            <w:vAlign w:val="center"/>
          </w:tcPr>
          <w:p w14:paraId="7CFE4A6B" w14:textId="77777777" w:rsidR="009F698F" w:rsidRPr="0068238C" w:rsidRDefault="009F698F" w:rsidP="00027654">
            <w:pPr>
              <w:spacing w:before="200" w:after="200" w:line="240" w:lineRule="auto"/>
              <w:ind w:left="200" w:right="200" w:firstLine="0"/>
              <w:rPr>
                <w:sz w:val="20"/>
                <w:szCs w:val="20"/>
              </w:rPr>
            </w:pPr>
            <w:r>
              <w:rPr>
                <w:rFonts w:ascii="Arial" w:hAnsi="Arial" w:cs="Arial"/>
                <w:color w:val="000000"/>
                <w:sz w:val="20"/>
                <w:szCs w:val="20"/>
              </w:rPr>
              <w:t>45</w:t>
            </w:r>
          </w:p>
        </w:tc>
        <w:tc>
          <w:tcPr>
            <w:tcW w:w="2340" w:type="dxa"/>
            <w:shd w:val="clear" w:color="auto" w:fill="EFEFEF"/>
            <w:vAlign w:val="center"/>
          </w:tcPr>
          <w:p w14:paraId="4279E754"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42</w:t>
            </w:r>
          </w:p>
        </w:tc>
        <w:tc>
          <w:tcPr>
            <w:tcW w:w="2340" w:type="dxa"/>
            <w:shd w:val="clear" w:color="auto" w:fill="EFEFEF"/>
            <w:vAlign w:val="center"/>
          </w:tcPr>
          <w:p w14:paraId="59AC501D" w14:textId="77777777" w:rsidR="009F698F" w:rsidRPr="0068238C" w:rsidRDefault="009F698F" w:rsidP="00027654">
            <w:pPr>
              <w:spacing w:before="200" w:after="200" w:line="240" w:lineRule="auto"/>
              <w:ind w:left="200" w:right="200" w:firstLine="0"/>
              <w:rPr>
                <w:rFonts w:ascii="Arial" w:hAnsi="Arial" w:cs="Arial"/>
                <w:color w:val="000000"/>
                <w:sz w:val="20"/>
                <w:szCs w:val="20"/>
              </w:rPr>
            </w:pPr>
            <w:r>
              <w:rPr>
                <w:rFonts w:ascii="Arial" w:hAnsi="Arial" w:cs="Arial"/>
                <w:color w:val="000000"/>
                <w:sz w:val="20"/>
                <w:szCs w:val="20"/>
              </w:rPr>
              <w:t>93%</w:t>
            </w:r>
          </w:p>
        </w:tc>
      </w:tr>
    </w:tbl>
    <w:p w14:paraId="503D6AB9" w14:textId="77777777" w:rsidR="00947A3F" w:rsidRDefault="00947A3F"/>
    <w:p w14:paraId="5F341DF6" w14:textId="77777777" w:rsidR="00804A6C" w:rsidRDefault="00AF351D">
      <w:pPr>
        <w:pStyle w:val="Heading1"/>
      </w:pPr>
      <w:bookmarkStart w:id="32" w:name="_Toc523154826"/>
      <w:r>
        <w:lastRenderedPageBreak/>
        <w:t>Course Ratings</w:t>
      </w:r>
      <w:bookmarkEnd w:id="32"/>
    </w:p>
    <w:p w14:paraId="6D6E4FA4" w14:textId="77777777" w:rsidR="00804A6C" w:rsidRDefault="0080213F">
      <w:r>
        <w:t>In their ratings of courses across sessions in 2018, there was little variation in the scores given by participants. The highest rated course (Trio Budget I) received an average rating of 3.3 (out of 4) while the lowest rated course (Coso Integrated Internal Control Framework) received a 2.9.</w:t>
      </w:r>
    </w:p>
    <w:p w14:paraId="3BF22849" w14:textId="77777777" w:rsidR="009E43F2" w:rsidRDefault="009E43F2" w:rsidP="009E43F2">
      <w:pPr>
        <w:pStyle w:val="Caption"/>
      </w:pPr>
      <w:bookmarkStart w:id="33" w:name="_Toc523154806"/>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5</w:t>
      </w:r>
      <w:r w:rsidR="007D04B8">
        <w:rPr>
          <w:noProof/>
        </w:rPr>
        <w:fldChar w:fldCharType="end"/>
      </w:r>
      <w:r w:rsidR="0080213F">
        <w:t>: 2018 Course Ratings</w:t>
      </w:r>
      <w:bookmarkEnd w:id="33"/>
      <w:r w:rsidR="0080213F">
        <w:t xml:space="preserve"> </w:t>
      </w:r>
    </w:p>
    <w:p w14:paraId="54004CF6" w14:textId="77777777" w:rsidR="00804A6C" w:rsidRDefault="0080213F" w:rsidP="009E43F2">
      <w:pPr>
        <w:pStyle w:val="Caption"/>
      </w:pPr>
      <w:r>
        <w:rPr>
          <w:noProof/>
        </w:rPr>
        <w:drawing>
          <wp:inline distT="0" distB="0" distL="0" distR="0" wp14:anchorId="0E8512D6" wp14:editId="22304EC5">
            <wp:extent cx="5943600" cy="29718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1-1.png"/>
                    <pic:cNvPicPr>
                      <a:picLocks noChangeAspect="1" noChangeArrowheads="1"/>
                    </pic:cNvPicPr>
                  </pic:nvPicPr>
                  <pic:blipFill>
                    <a:blip r:embed="rId17"/>
                    <a:stretch>
                      <a:fillRect/>
                    </a:stretch>
                  </pic:blipFill>
                  <pic:spPr bwMode="auto">
                    <a:xfrm>
                      <a:off x="0" y="0"/>
                      <a:ext cx="5943600" cy="2971800"/>
                    </a:xfrm>
                    <a:prstGeom prst="rect">
                      <a:avLst/>
                    </a:prstGeom>
                    <a:noFill/>
                    <a:ln w="9525">
                      <a:noFill/>
                      <a:headEnd/>
                      <a:tailEnd/>
                    </a:ln>
                  </pic:spPr>
                </pic:pic>
              </a:graphicData>
            </a:graphic>
          </wp:inline>
        </w:drawing>
      </w:r>
    </w:p>
    <w:p w14:paraId="2A956E68" w14:textId="77777777" w:rsidR="00804A6C" w:rsidRDefault="0080213F">
      <w:r>
        <w:t>Looking at ratings across sessions, there is a bit more variation. The average rating for all courses was highest for in person trainings (3.2), followed by online sessions (3.0) and hybrid sessions (2.8). The figure below breaks this down by course, comparing ratings across types of training.</w:t>
      </w:r>
    </w:p>
    <w:p w14:paraId="41B95AFB" w14:textId="77777777" w:rsidR="00C270C2" w:rsidRDefault="00C270C2">
      <w:pPr>
        <w:spacing w:after="0" w:line="240" w:lineRule="auto"/>
        <w:ind w:firstLine="0"/>
        <w:rPr>
          <w:rFonts w:ascii="Arial" w:hAnsi="Arial"/>
          <w:b/>
          <w:iCs/>
          <w:color w:val="D22630"/>
          <w:sz w:val="20"/>
          <w:szCs w:val="18"/>
        </w:rPr>
      </w:pPr>
      <w:r>
        <w:br w:type="page"/>
      </w:r>
    </w:p>
    <w:p w14:paraId="7EE428CB" w14:textId="77777777" w:rsidR="00804A6C" w:rsidRDefault="00FD1A4B" w:rsidP="00FD1A4B">
      <w:pPr>
        <w:pStyle w:val="Caption"/>
      </w:pPr>
      <w:bookmarkStart w:id="34" w:name="_Toc523154807"/>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6</w:t>
      </w:r>
      <w:r w:rsidR="007D04B8">
        <w:rPr>
          <w:noProof/>
        </w:rPr>
        <w:fldChar w:fldCharType="end"/>
      </w:r>
      <w:r w:rsidR="006B19CA">
        <w:t xml:space="preserve">: </w:t>
      </w:r>
      <w:r w:rsidR="0080213F">
        <w:t>2018 Course Ratings by Training Session</w:t>
      </w:r>
      <w:bookmarkEnd w:id="34"/>
    </w:p>
    <w:p w14:paraId="11FDFD3E" w14:textId="77777777" w:rsidR="00804A6C" w:rsidRDefault="004746C3">
      <w:r>
        <w:rPr>
          <w:noProof/>
        </w:rPr>
        <w:drawing>
          <wp:inline distT="0" distB="0" distL="0" distR="0" wp14:anchorId="324AA9CB" wp14:editId="75609C7F">
            <wp:extent cx="5943600" cy="59436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3-1.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14:paraId="57E8F2FD" w14:textId="77777777" w:rsidR="00804A6C" w:rsidRDefault="0080213F">
      <w:r>
        <w:t>We can also compare ratings between the same types of sessions over the two years they have taken place. The set of figures below show the ratings given in 2017 and 2018 for online, hybrid, and in person courses.</w:t>
      </w:r>
    </w:p>
    <w:p w14:paraId="1EBEA7FB" w14:textId="77777777" w:rsidR="00FD1A4B" w:rsidRDefault="0080213F">
      <w:r>
        <w:t xml:space="preserve">For the online courses, the ratings between the two years are largely similar. The one course that had a noticeably higher rating in 2017 than 2018 was Uniform Guidance. 2018 saw higher ratings for the Veterans Upward Bound course. </w:t>
      </w:r>
    </w:p>
    <w:p w14:paraId="133F1A62" w14:textId="77777777" w:rsidR="0028327F" w:rsidRDefault="0028327F">
      <w:pPr>
        <w:spacing w:after="0" w:line="240" w:lineRule="auto"/>
        <w:ind w:firstLine="0"/>
        <w:rPr>
          <w:rFonts w:ascii="Arial" w:hAnsi="Arial"/>
          <w:b/>
          <w:iCs/>
          <w:color w:val="D22630"/>
          <w:sz w:val="20"/>
          <w:szCs w:val="18"/>
        </w:rPr>
      </w:pPr>
      <w:r>
        <w:br w:type="page"/>
      </w:r>
    </w:p>
    <w:p w14:paraId="76E3DF0A" w14:textId="77777777" w:rsidR="0028327F" w:rsidRDefault="00FD1A4B" w:rsidP="00FD1A4B">
      <w:pPr>
        <w:pStyle w:val="Caption"/>
      </w:pPr>
      <w:bookmarkStart w:id="35" w:name="_Toc523154808"/>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7</w:t>
      </w:r>
      <w:r w:rsidR="007D04B8">
        <w:rPr>
          <w:noProof/>
        </w:rPr>
        <w:fldChar w:fldCharType="end"/>
      </w:r>
      <w:r w:rsidR="0080213F">
        <w:t>: Online Course Ratings</w:t>
      </w:r>
      <w:bookmarkEnd w:id="35"/>
      <w:r w:rsidR="0080213F">
        <w:t xml:space="preserve"> </w:t>
      </w:r>
    </w:p>
    <w:p w14:paraId="1EF080BD" w14:textId="77777777" w:rsidR="00804A6C" w:rsidRDefault="0080213F" w:rsidP="0028327F">
      <w:pPr>
        <w:ind w:left="360" w:firstLine="0"/>
      </w:pPr>
      <w:r w:rsidRPr="0028327F">
        <w:rPr>
          <w:noProof/>
        </w:rPr>
        <w:drawing>
          <wp:inline distT="0" distB="0" distL="0" distR="0" wp14:anchorId="1660A67B" wp14:editId="14DF775B">
            <wp:extent cx="5943600" cy="4457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5-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0B87A11D" w14:textId="77777777" w:rsidR="00FD1A4B" w:rsidRDefault="0080213F">
      <w:r>
        <w:t xml:space="preserve">For hybrid courses, there are larger differences in the ratings between 2017 and 2018. The two courses with the biggest gaps are Veterans Upward Bound (3.0 in 2018, 2.5 in 2017) and Student Support Services McNair (2.7 in 2018, 3.2 in 2017). </w:t>
      </w:r>
    </w:p>
    <w:p w14:paraId="6D3C8FD4" w14:textId="77777777" w:rsidR="0028327F" w:rsidRDefault="0028327F">
      <w:pPr>
        <w:spacing w:after="0" w:line="240" w:lineRule="auto"/>
        <w:ind w:firstLine="0"/>
        <w:rPr>
          <w:rFonts w:ascii="Arial" w:hAnsi="Arial"/>
          <w:b/>
          <w:iCs/>
          <w:color w:val="D22630"/>
          <w:sz w:val="20"/>
          <w:szCs w:val="18"/>
        </w:rPr>
      </w:pPr>
      <w:r>
        <w:br w:type="page"/>
      </w:r>
    </w:p>
    <w:p w14:paraId="47669DFE" w14:textId="77777777" w:rsidR="0028327F" w:rsidRDefault="00FD1A4B" w:rsidP="00FD1A4B">
      <w:pPr>
        <w:pStyle w:val="Caption"/>
      </w:pPr>
      <w:bookmarkStart w:id="36" w:name="_Toc523154809"/>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8</w:t>
      </w:r>
      <w:r w:rsidR="007D04B8">
        <w:rPr>
          <w:noProof/>
        </w:rPr>
        <w:fldChar w:fldCharType="end"/>
      </w:r>
      <w:r w:rsidR="0080213F">
        <w:t>: Hybrid Course Ratings</w:t>
      </w:r>
      <w:bookmarkEnd w:id="36"/>
      <w:r w:rsidR="0080213F">
        <w:t xml:space="preserve"> </w:t>
      </w:r>
    </w:p>
    <w:p w14:paraId="46C7FB5B" w14:textId="77777777" w:rsidR="00804A6C" w:rsidRDefault="0080213F" w:rsidP="0028327F">
      <w:pPr>
        <w:ind w:left="360" w:firstLine="0"/>
      </w:pPr>
      <w:r w:rsidRPr="0028327F">
        <w:rPr>
          <w:noProof/>
        </w:rPr>
        <w:drawing>
          <wp:inline distT="0" distB="0" distL="0" distR="0" wp14:anchorId="5BF29A26" wp14:editId="05109793">
            <wp:extent cx="5943600" cy="4457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6-1.png"/>
                    <pic:cNvPicPr>
                      <a:picLocks noChangeAspect="1" noChangeArrowheads="1"/>
                    </pic:cNvPicPr>
                  </pic:nvPicPr>
                  <pic:blipFill>
                    <a:blip r:embed="rId20"/>
                    <a:stretch>
                      <a:fillRect/>
                    </a:stretch>
                  </pic:blipFill>
                  <pic:spPr bwMode="auto">
                    <a:xfrm>
                      <a:off x="0" y="0"/>
                      <a:ext cx="5943600" cy="4457700"/>
                    </a:xfrm>
                    <a:prstGeom prst="rect">
                      <a:avLst/>
                    </a:prstGeom>
                    <a:noFill/>
                    <a:ln w="9525">
                      <a:noFill/>
                      <a:headEnd/>
                      <a:tailEnd/>
                    </a:ln>
                  </pic:spPr>
                </pic:pic>
              </a:graphicData>
            </a:graphic>
          </wp:inline>
        </w:drawing>
      </w:r>
    </w:p>
    <w:p w14:paraId="0102A2FC" w14:textId="77777777" w:rsidR="00E343F1" w:rsidRDefault="0080213F">
      <w:r>
        <w:t xml:space="preserve">In person courses also showed some differences between this year and last year. The Education Opportunity Center course jumped from an average rating of 2.6 in 2017 to 3.1 in 2018. In contrast, the Upward Bound and Upward Bound Math and Science course dropped from 3.4 to 3.0. </w:t>
      </w:r>
    </w:p>
    <w:p w14:paraId="5D33579D" w14:textId="77777777" w:rsidR="0028327F" w:rsidRDefault="0028327F">
      <w:pPr>
        <w:spacing w:after="0" w:line="240" w:lineRule="auto"/>
        <w:ind w:firstLine="0"/>
        <w:rPr>
          <w:rFonts w:ascii="Arial" w:hAnsi="Arial"/>
          <w:b/>
          <w:iCs/>
          <w:color w:val="D22630"/>
          <w:sz w:val="20"/>
          <w:szCs w:val="18"/>
        </w:rPr>
      </w:pPr>
      <w:r>
        <w:br w:type="page"/>
      </w:r>
    </w:p>
    <w:p w14:paraId="15B5197A" w14:textId="77777777" w:rsidR="0028327F" w:rsidRDefault="0010210F" w:rsidP="0010210F">
      <w:pPr>
        <w:pStyle w:val="Caption"/>
      </w:pPr>
      <w:bookmarkStart w:id="37" w:name="_Toc523154810"/>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9</w:t>
      </w:r>
      <w:r w:rsidR="007D04B8">
        <w:rPr>
          <w:noProof/>
        </w:rPr>
        <w:fldChar w:fldCharType="end"/>
      </w:r>
      <w:r w:rsidR="0080213F">
        <w:t>: In Person Course Ratings</w:t>
      </w:r>
      <w:bookmarkEnd w:id="37"/>
      <w:r w:rsidR="0080213F">
        <w:t xml:space="preserve"> </w:t>
      </w:r>
    </w:p>
    <w:p w14:paraId="5F9F0A6D" w14:textId="77777777" w:rsidR="00804A6C" w:rsidRDefault="0080213F" w:rsidP="0010210F">
      <w:pPr>
        <w:pStyle w:val="Caption"/>
      </w:pPr>
      <w:r>
        <w:rPr>
          <w:noProof/>
        </w:rPr>
        <w:drawing>
          <wp:inline distT="0" distB="0" distL="0" distR="0" wp14:anchorId="689387DD" wp14:editId="7ED02297">
            <wp:extent cx="5943600" cy="44577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17-1.png"/>
                    <pic:cNvPicPr>
                      <a:picLocks noChangeAspect="1" noChangeArrowheads="1"/>
                    </pic:cNvPicPr>
                  </pic:nvPicPr>
                  <pic:blipFill>
                    <a:blip r:embed="rId21"/>
                    <a:stretch>
                      <a:fillRect/>
                    </a:stretch>
                  </pic:blipFill>
                  <pic:spPr bwMode="auto">
                    <a:xfrm>
                      <a:off x="0" y="0"/>
                      <a:ext cx="5943600" cy="4457700"/>
                    </a:xfrm>
                    <a:prstGeom prst="rect">
                      <a:avLst/>
                    </a:prstGeom>
                    <a:noFill/>
                    <a:ln w="9525">
                      <a:noFill/>
                      <a:headEnd/>
                      <a:tailEnd/>
                    </a:ln>
                  </pic:spPr>
                </pic:pic>
              </a:graphicData>
            </a:graphic>
          </wp:inline>
        </w:drawing>
      </w:r>
    </w:p>
    <w:p w14:paraId="735FDEC5" w14:textId="77777777" w:rsidR="00DE2F3B" w:rsidRDefault="003240D0" w:rsidP="00DE2F3B">
      <w:bookmarkStart w:id="38" w:name="satisfaction-with-aspects-of-the-trainin"/>
      <w:r>
        <w:t xml:space="preserve">In follow-up comments describing their experience with the trainings, participants were overwhelmingly positive. </w:t>
      </w:r>
      <w:r w:rsidR="00DE2F3B">
        <w:t>One representative comment, for instance, was as follows: “</w:t>
      </w:r>
      <w:r w:rsidR="00DE2F3B" w:rsidRPr="00DE2F3B">
        <w:t>This training is needed to all those new to TRIO upon hire! This is really the “meat and gravy” of the projects.</w:t>
      </w:r>
      <w:r w:rsidR="00DE2F3B">
        <w:t>” Another participant wrote, “I only expected to learn about budgeting, but I learned much more than that.” And a third added that the sessions had “great speakers and information.”</w:t>
      </w:r>
    </w:p>
    <w:p w14:paraId="3FF23057" w14:textId="77777777" w:rsidR="003240D0" w:rsidRDefault="00BB6CED" w:rsidP="00BB6CED">
      <w:r>
        <w:t>In terms of constructive criticism, there were two main suggestions. One person wrote, “</w:t>
      </w:r>
      <w:r w:rsidR="003240D0">
        <w:t>I would prefer a LIVE trainer rather than watching videos of training</w:t>
      </w:r>
      <w:r>
        <w:t>.” Another said she “</w:t>
      </w:r>
      <w:r w:rsidR="003240D0">
        <w:t xml:space="preserve">would </w:t>
      </w:r>
      <w:r>
        <w:t xml:space="preserve">[have] </w:t>
      </w:r>
      <w:r w:rsidR="003240D0">
        <w:t>loved to be able to some working examples.</w:t>
      </w:r>
      <w:r>
        <w:t>”</w:t>
      </w:r>
    </w:p>
    <w:p w14:paraId="49354E59" w14:textId="77777777" w:rsidR="003240D0" w:rsidRDefault="003240D0" w:rsidP="003240D0"/>
    <w:p w14:paraId="1D0B96E2" w14:textId="77777777" w:rsidR="00804A6C" w:rsidRPr="000D2AD6" w:rsidRDefault="000D2AD6" w:rsidP="000D2AD6">
      <w:pPr>
        <w:pStyle w:val="Heading1"/>
      </w:pPr>
      <w:bookmarkStart w:id="39" w:name="_Toc523154827"/>
      <w:r w:rsidRPr="000D2AD6">
        <w:lastRenderedPageBreak/>
        <w:t xml:space="preserve">Training </w:t>
      </w:r>
      <w:r w:rsidR="0080213F" w:rsidRPr="000D2AD6">
        <w:t>Satisfaction</w:t>
      </w:r>
      <w:bookmarkEnd w:id="39"/>
      <w:r w:rsidR="0080213F" w:rsidRPr="000D2AD6">
        <w:t xml:space="preserve"> </w:t>
      </w:r>
      <w:bookmarkEnd w:id="38"/>
    </w:p>
    <w:p w14:paraId="60A81AD1" w14:textId="77777777" w:rsidR="0010210F" w:rsidRDefault="0080213F">
      <w:r>
        <w:t xml:space="preserve">Looking at participants’ satisfaction with variuos aspects of the TRIO training sessions, we can see that they were most pleased with opportunities to ask questions and receive feedback. The lowest satisfaction ratings came in relation to quizzes (3.1 out of 4). </w:t>
      </w:r>
    </w:p>
    <w:p w14:paraId="2C199F0A" w14:textId="77777777" w:rsidR="0010210F" w:rsidRDefault="00D00C4A" w:rsidP="00D00C4A">
      <w:pPr>
        <w:pStyle w:val="Caption"/>
      </w:pPr>
      <w:bookmarkStart w:id="40" w:name="_Toc523154811"/>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10</w:t>
      </w:r>
      <w:r w:rsidR="007D04B8">
        <w:rPr>
          <w:noProof/>
        </w:rPr>
        <w:fldChar w:fldCharType="end"/>
      </w:r>
      <w:r>
        <w:t xml:space="preserve">: </w:t>
      </w:r>
      <w:r w:rsidR="0010210F">
        <w:t>Overall Satisfaction with Aspects of TRIO Trainings</w:t>
      </w:r>
      <w:bookmarkEnd w:id="40"/>
    </w:p>
    <w:p w14:paraId="6DF717AD" w14:textId="77777777" w:rsidR="00804A6C" w:rsidRDefault="0080213F">
      <w:r>
        <w:rPr>
          <w:noProof/>
        </w:rPr>
        <w:drawing>
          <wp:inline distT="0" distB="0" distL="0" distR="0" wp14:anchorId="11CBFDFC" wp14:editId="59DB5B3A">
            <wp:extent cx="5943600" cy="2971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0-1.png"/>
                    <pic:cNvPicPr>
                      <a:picLocks noChangeAspect="1" noChangeArrowheads="1"/>
                    </pic:cNvPicPr>
                  </pic:nvPicPr>
                  <pic:blipFill>
                    <a:blip r:embed="rId22"/>
                    <a:stretch>
                      <a:fillRect/>
                    </a:stretch>
                  </pic:blipFill>
                  <pic:spPr bwMode="auto">
                    <a:xfrm>
                      <a:off x="0" y="0"/>
                      <a:ext cx="5943600" cy="2971800"/>
                    </a:xfrm>
                    <a:prstGeom prst="rect">
                      <a:avLst/>
                    </a:prstGeom>
                    <a:noFill/>
                    <a:ln w="9525">
                      <a:noFill/>
                      <a:headEnd/>
                      <a:tailEnd/>
                    </a:ln>
                  </pic:spPr>
                </pic:pic>
              </a:graphicData>
            </a:graphic>
          </wp:inline>
        </w:drawing>
      </w:r>
    </w:p>
    <w:p w14:paraId="3B5427E8" w14:textId="77777777" w:rsidR="00E0164A" w:rsidRPr="001E453C" w:rsidRDefault="00E0164A" w:rsidP="00E0164A">
      <w:pPr>
        <w:jc w:val="right"/>
        <w:rPr>
          <w:rFonts w:ascii="Arial" w:hAnsi="Arial" w:cs="Arial"/>
          <w:color w:val="808080" w:themeColor="background1" w:themeShade="80"/>
          <w:sz w:val="18"/>
          <w:szCs w:val="18"/>
        </w:rPr>
      </w:pPr>
      <w:r w:rsidRPr="001E453C">
        <w:rPr>
          <w:rFonts w:ascii="Arial" w:hAnsi="Arial" w:cs="Arial"/>
          <w:color w:val="808080" w:themeColor="background1" w:themeShade="80"/>
          <w:sz w:val="18"/>
          <w:szCs w:val="18"/>
        </w:rPr>
        <w:t xml:space="preserve">n = </w:t>
      </w:r>
      <w:r>
        <w:rPr>
          <w:rFonts w:ascii="Arial" w:hAnsi="Arial" w:cs="Arial"/>
          <w:color w:val="808080" w:themeColor="background1" w:themeShade="80"/>
          <w:sz w:val="18"/>
          <w:szCs w:val="18"/>
        </w:rPr>
        <w:t>108</w:t>
      </w:r>
    </w:p>
    <w:p w14:paraId="268BC407" w14:textId="77777777" w:rsidR="00804A6C" w:rsidRDefault="0080213F">
      <w:r>
        <w:t xml:space="preserve">Comparing across type of trainings, it is clear that the most highly-rated courses were those given in the </w:t>
      </w:r>
      <w:r w:rsidR="00300049">
        <w:t>in-person</w:t>
      </w:r>
      <w:r>
        <w:t xml:space="preserve"> format. These courses had an average rating of 3.6. Hybrid courses and online courses both had average ratings of 3.2.</w:t>
      </w:r>
    </w:p>
    <w:p w14:paraId="5AEC04BA" w14:textId="77777777" w:rsidR="00804A6C" w:rsidRDefault="0080213F">
      <w:r>
        <w:t>Breaking this down by individual aspects of satisfaction, you can see below the how participants rated each type of training in each area.</w:t>
      </w:r>
    </w:p>
    <w:p w14:paraId="2B7E38A6" w14:textId="77777777" w:rsidR="003D5F7E" w:rsidRDefault="003D5F7E">
      <w:pPr>
        <w:spacing w:after="0" w:line="240" w:lineRule="auto"/>
        <w:ind w:firstLine="0"/>
        <w:rPr>
          <w:rFonts w:ascii="Arial" w:hAnsi="Arial"/>
          <w:b/>
          <w:iCs/>
          <w:color w:val="D22630"/>
          <w:sz w:val="20"/>
          <w:szCs w:val="18"/>
        </w:rPr>
      </w:pPr>
      <w:r>
        <w:br w:type="page"/>
      </w:r>
    </w:p>
    <w:p w14:paraId="2450136B" w14:textId="77777777" w:rsidR="003D5F7E" w:rsidRDefault="00F76B22" w:rsidP="00F76B22">
      <w:pPr>
        <w:pStyle w:val="Caption"/>
      </w:pPr>
      <w:bookmarkStart w:id="41" w:name="_Toc523154812"/>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11</w:t>
      </w:r>
      <w:r w:rsidR="007D04B8">
        <w:rPr>
          <w:noProof/>
        </w:rPr>
        <w:fldChar w:fldCharType="end"/>
      </w:r>
      <w:r w:rsidR="0080213F">
        <w:t>: Overall Satisfaction with Aspects of TRIO Trainings by Training Type</w:t>
      </w:r>
      <w:bookmarkEnd w:id="41"/>
      <w:r w:rsidR="0080213F">
        <w:t xml:space="preserve"> </w:t>
      </w:r>
    </w:p>
    <w:p w14:paraId="2F05C4EB" w14:textId="77777777" w:rsidR="00804A6C" w:rsidRDefault="0080213F" w:rsidP="003D5F7E">
      <w:pPr>
        <w:ind w:left="360" w:firstLine="0"/>
      </w:pPr>
      <w:r w:rsidRPr="003D5F7E">
        <w:rPr>
          <w:noProof/>
        </w:rPr>
        <w:drawing>
          <wp:inline distT="0" distB="0" distL="0" distR="0" wp14:anchorId="4F47A021" wp14:editId="09D6E696">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2-1.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0B602512" w14:textId="77777777" w:rsidR="001E453C" w:rsidRPr="001E453C" w:rsidRDefault="001E453C" w:rsidP="001E453C">
      <w:pPr>
        <w:jc w:val="right"/>
        <w:rPr>
          <w:rFonts w:ascii="Arial" w:hAnsi="Arial" w:cs="Arial"/>
          <w:color w:val="808080" w:themeColor="background1" w:themeShade="80"/>
          <w:sz w:val="18"/>
          <w:szCs w:val="18"/>
        </w:rPr>
      </w:pPr>
      <w:r w:rsidRPr="001E453C">
        <w:rPr>
          <w:rFonts w:ascii="Arial" w:hAnsi="Arial" w:cs="Arial"/>
          <w:color w:val="808080" w:themeColor="background1" w:themeShade="80"/>
          <w:sz w:val="18"/>
          <w:szCs w:val="18"/>
        </w:rPr>
        <w:t xml:space="preserve">n = </w:t>
      </w:r>
      <w:r w:rsidR="00E0164A">
        <w:rPr>
          <w:rFonts w:ascii="Arial" w:hAnsi="Arial" w:cs="Arial"/>
          <w:color w:val="808080" w:themeColor="background1" w:themeShade="80"/>
          <w:sz w:val="18"/>
          <w:szCs w:val="18"/>
        </w:rPr>
        <w:t>108</w:t>
      </w:r>
    </w:p>
    <w:p w14:paraId="027AD1C6" w14:textId="77777777" w:rsidR="00804A6C" w:rsidRDefault="0080213F">
      <w:r>
        <w:t>Comparing satisfaction levels between years, we can see that the ratings are higher for 2018 than they were in 2017. Particularly notable is the question around opportunities to ask questions and receive feedback. This item had an average rating of 2.6 in 2017, but jumped to 3.2 in 2018. This was likely the result of the Q&amp;A sessions that organizers added this year.</w:t>
      </w:r>
    </w:p>
    <w:p w14:paraId="3CCE4F2E" w14:textId="77777777" w:rsidR="00016DA5" w:rsidRDefault="00016DA5">
      <w:pPr>
        <w:spacing w:after="0" w:line="240" w:lineRule="auto"/>
        <w:ind w:firstLine="0"/>
        <w:rPr>
          <w:rFonts w:ascii="Arial" w:hAnsi="Arial"/>
          <w:b/>
          <w:iCs/>
          <w:color w:val="808080" w:themeColor="background1" w:themeShade="80"/>
          <w:sz w:val="20"/>
          <w:szCs w:val="18"/>
        </w:rPr>
      </w:pPr>
      <w:r>
        <w:br w:type="page"/>
      </w:r>
    </w:p>
    <w:p w14:paraId="51C05EAB" w14:textId="77777777" w:rsidR="003D5F7E" w:rsidRDefault="00F67B0C" w:rsidP="00F67B0C">
      <w:pPr>
        <w:pStyle w:val="Caption"/>
      </w:pPr>
      <w:bookmarkStart w:id="42" w:name="_Toc523154813"/>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12</w:t>
      </w:r>
      <w:r w:rsidR="007D04B8">
        <w:rPr>
          <w:noProof/>
        </w:rPr>
        <w:fldChar w:fldCharType="end"/>
      </w:r>
      <w:r w:rsidR="0080213F">
        <w:t>: Online Course Satisfaction</w:t>
      </w:r>
      <w:bookmarkEnd w:id="42"/>
    </w:p>
    <w:p w14:paraId="5BFCB77C" w14:textId="77777777" w:rsidR="00804A6C" w:rsidRDefault="0080213F" w:rsidP="003D5F7E">
      <w:pPr>
        <w:ind w:left="360" w:firstLine="0"/>
      </w:pPr>
      <w:r w:rsidRPr="003D5F7E">
        <w:rPr>
          <w:noProof/>
        </w:rPr>
        <w:drawing>
          <wp:inline distT="0" distB="0" distL="0" distR="0" wp14:anchorId="1458BEBE" wp14:editId="2B9A45FB">
            <wp:extent cx="5943600" cy="59436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4-1.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14:paraId="0918096F" w14:textId="77777777" w:rsidR="00804A6C" w:rsidRDefault="0080213F">
      <w:r>
        <w:t>For hybrid sessions, the largest gap was on opportunities to network with fellow trainees. The 3.7 rating in 2018 was a full point above the 2.7 rating in 2017. The one area of concern is with regard to depth of content, which dropped from 3.4 in 2017 to 2.8 in 2018.</w:t>
      </w:r>
    </w:p>
    <w:p w14:paraId="52D94FDA" w14:textId="77777777" w:rsidR="009F468B" w:rsidRDefault="009F468B">
      <w:pPr>
        <w:spacing w:after="0" w:line="240" w:lineRule="auto"/>
        <w:ind w:firstLine="0"/>
        <w:rPr>
          <w:rFonts w:ascii="Arial" w:hAnsi="Arial"/>
          <w:b/>
          <w:iCs/>
          <w:color w:val="808080" w:themeColor="background1" w:themeShade="80"/>
          <w:sz w:val="20"/>
          <w:szCs w:val="18"/>
        </w:rPr>
      </w:pPr>
      <w:r>
        <w:br w:type="page"/>
      </w:r>
    </w:p>
    <w:p w14:paraId="7A2EA4B0" w14:textId="01DE93D0" w:rsidR="003D5F7E" w:rsidRDefault="00F67B0C" w:rsidP="00F67B0C">
      <w:pPr>
        <w:pStyle w:val="Caption"/>
      </w:pPr>
      <w:bookmarkStart w:id="43" w:name="_Toc523154814"/>
      <w:r>
        <w:lastRenderedPageBreak/>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13</w:t>
      </w:r>
      <w:r w:rsidR="007D04B8">
        <w:rPr>
          <w:noProof/>
        </w:rPr>
        <w:fldChar w:fldCharType="end"/>
      </w:r>
      <w:r w:rsidR="0080213F">
        <w:t>: Hybrid Course Satisfaction</w:t>
      </w:r>
      <w:bookmarkEnd w:id="43"/>
      <w:r w:rsidR="0080213F">
        <w:t xml:space="preserve"> </w:t>
      </w:r>
    </w:p>
    <w:p w14:paraId="6A70EB12" w14:textId="77777777" w:rsidR="00804A6C" w:rsidRDefault="0080213F" w:rsidP="003D5F7E">
      <w:pPr>
        <w:ind w:left="360" w:firstLine="0"/>
      </w:pPr>
      <w:r w:rsidRPr="003D5F7E">
        <w:rPr>
          <w:noProof/>
        </w:rPr>
        <w:drawing>
          <wp:inline distT="0" distB="0" distL="0" distR="0" wp14:anchorId="587B888C" wp14:editId="16323EF3">
            <wp:extent cx="5943600" cy="576850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5-1.png"/>
                    <pic:cNvPicPr>
                      <a:picLocks noChangeAspect="1" noChangeArrowheads="1"/>
                    </pic:cNvPicPr>
                  </pic:nvPicPr>
                  <pic:blipFill rotWithShape="1">
                    <a:blip r:embed="rId25"/>
                    <a:srcRect b="2946"/>
                    <a:stretch/>
                  </pic:blipFill>
                  <pic:spPr bwMode="auto">
                    <a:xfrm>
                      <a:off x="0" y="0"/>
                      <a:ext cx="5943600" cy="5768502"/>
                    </a:xfrm>
                    <a:prstGeom prst="rect">
                      <a:avLst/>
                    </a:prstGeom>
                    <a:noFill/>
                    <a:ln>
                      <a:noFill/>
                    </a:ln>
                    <a:extLst>
                      <a:ext uri="{53640926-AAD7-44D8-BBD7-CCE9431645EC}">
                        <a14:shadowObscured xmlns:a14="http://schemas.microsoft.com/office/drawing/2010/main"/>
                      </a:ext>
                    </a:extLst>
                  </pic:spPr>
                </pic:pic>
              </a:graphicData>
            </a:graphic>
          </wp:inline>
        </w:drawing>
      </w:r>
    </w:p>
    <w:p w14:paraId="08F70A8D" w14:textId="77777777" w:rsidR="00B900DB" w:rsidRPr="001E453C" w:rsidRDefault="00B900DB" w:rsidP="00B900DB">
      <w:pPr>
        <w:jc w:val="right"/>
        <w:rPr>
          <w:rFonts w:ascii="Arial" w:hAnsi="Arial" w:cs="Arial"/>
          <w:color w:val="808080" w:themeColor="background1" w:themeShade="80"/>
          <w:sz w:val="18"/>
          <w:szCs w:val="18"/>
        </w:rPr>
      </w:pPr>
      <w:r w:rsidRPr="001E453C">
        <w:rPr>
          <w:rFonts w:ascii="Arial" w:hAnsi="Arial" w:cs="Arial"/>
          <w:color w:val="808080" w:themeColor="background1" w:themeShade="80"/>
          <w:sz w:val="18"/>
          <w:szCs w:val="18"/>
        </w:rPr>
        <w:t xml:space="preserve">n = </w:t>
      </w:r>
      <w:r>
        <w:rPr>
          <w:rFonts w:ascii="Arial" w:hAnsi="Arial" w:cs="Arial"/>
          <w:color w:val="808080" w:themeColor="background1" w:themeShade="80"/>
          <w:sz w:val="18"/>
          <w:szCs w:val="18"/>
        </w:rPr>
        <w:t>108</w:t>
      </w:r>
    </w:p>
    <w:p w14:paraId="085C841D" w14:textId="77777777" w:rsidR="00B900DB" w:rsidRDefault="00B900DB" w:rsidP="00B900DB"/>
    <w:p w14:paraId="60450B8C" w14:textId="77777777" w:rsidR="00B900DB" w:rsidRDefault="00B900DB">
      <w:pPr>
        <w:spacing w:after="0" w:line="240" w:lineRule="auto"/>
        <w:ind w:firstLine="0"/>
      </w:pPr>
      <w:r>
        <w:br w:type="page"/>
      </w:r>
    </w:p>
    <w:p w14:paraId="53D8F0D8" w14:textId="77777777" w:rsidR="00804A6C" w:rsidRDefault="0080213F">
      <w:r>
        <w:lastRenderedPageBreak/>
        <w:t>In person trainings saw growth in satisfaction levels in every area.</w:t>
      </w:r>
    </w:p>
    <w:p w14:paraId="449C7964" w14:textId="77777777" w:rsidR="003D5F7E" w:rsidRDefault="00F67B0C" w:rsidP="00F67B0C">
      <w:pPr>
        <w:pStyle w:val="Caption"/>
      </w:pPr>
      <w:bookmarkStart w:id="44" w:name="_Toc523154815"/>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14</w:t>
      </w:r>
      <w:r w:rsidR="007D04B8">
        <w:rPr>
          <w:noProof/>
        </w:rPr>
        <w:fldChar w:fldCharType="end"/>
      </w:r>
      <w:r w:rsidR="0080213F">
        <w:t>: In Person Course Satisfaction</w:t>
      </w:r>
      <w:bookmarkEnd w:id="44"/>
      <w:r w:rsidR="0080213F">
        <w:t xml:space="preserve"> </w:t>
      </w:r>
    </w:p>
    <w:p w14:paraId="41E9D2E3" w14:textId="77777777" w:rsidR="00804A6C" w:rsidRDefault="0080213F" w:rsidP="003D5F7E">
      <w:pPr>
        <w:pStyle w:val="Footer"/>
      </w:pPr>
      <w:r>
        <w:rPr>
          <w:noProof/>
        </w:rPr>
        <w:drawing>
          <wp:inline distT="0" distB="0" distL="0" distR="0" wp14:anchorId="20A5ACD2" wp14:editId="0EE3C524">
            <wp:extent cx="5184842" cy="518484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6-1.png"/>
                    <pic:cNvPicPr>
                      <a:picLocks noChangeAspect="1" noChangeArrowheads="1"/>
                    </pic:cNvPicPr>
                  </pic:nvPicPr>
                  <pic:blipFill>
                    <a:blip r:embed="rId26"/>
                    <a:stretch>
                      <a:fillRect/>
                    </a:stretch>
                  </pic:blipFill>
                  <pic:spPr bwMode="auto">
                    <a:xfrm>
                      <a:off x="0" y="0"/>
                      <a:ext cx="5186184" cy="5186184"/>
                    </a:xfrm>
                    <a:prstGeom prst="rect">
                      <a:avLst/>
                    </a:prstGeom>
                    <a:noFill/>
                    <a:ln w="9525">
                      <a:noFill/>
                      <a:headEnd/>
                      <a:tailEnd/>
                    </a:ln>
                  </pic:spPr>
                </pic:pic>
              </a:graphicData>
            </a:graphic>
          </wp:inline>
        </w:drawing>
      </w:r>
    </w:p>
    <w:p w14:paraId="424C14F9" w14:textId="77777777" w:rsidR="00E055D4" w:rsidRDefault="00E055D4" w:rsidP="003D5F7E">
      <w:pPr>
        <w:pStyle w:val="Footer"/>
      </w:pPr>
    </w:p>
    <w:p w14:paraId="7BCD6B5F" w14:textId="77777777" w:rsidR="00E055D4" w:rsidRDefault="005A4A78" w:rsidP="005A4A78">
      <w:r>
        <w:t>Among those who listed lower ratings for their satisfaction</w:t>
      </w:r>
      <w:r w:rsidR="00E055D4">
        <w:t xml:space="preserve">, </w:t>
      </w:r>
      <w:r>
        <w:t>their feedback illuminated a few areas of potential improvement, nearly all of which focused on the online sessions. Several participants mentioned that the online sessions were not as dynamic as they hoped they might be. One, for instance, wrote: “I found the videos to be boring and slightly disappointing although the organizers were delightful and generous hosts,” a comment echoed (on both fronts) by several others. Participants also noted that the online quizzes were not particularly challenging, and did not measure whether they had truly learned the materials (one mentioned taking a quiz before watching a video and passing it). A third area of feedback was around networking. That the “on</w:t>
      </w:r>
      <w:r w:rsidRPr="005A4A78">
        <w:t>line format doesn’t really allow for effective networking</w:t>
      </w:r>
      <w:r>
        <w:t xml:space="preserve">” was a common refrain. </w:t>
      </w:r>
    </w:p>
    <w:p w14:paraId="129D1054" w14:textId="77777777" w:rsidR="00804A6C" w:rsidRDefault="0080213F" w:rsidP="000D2AD6">
      <w:pPr>
        <w:pStyle w:val="Heading1"/>
      </w:pPr>
      <w:bookmarkStart w:id="45" w:name="knowledge-growth"/>
      <w:bookmarkStart w:id="46" w:name="_Toc523154828"/>
      <w:r>
        <w:lastRenderedPageBreak/>
        <w:t>Knowledge Growth</w:t>
      </w:r>
      <w:bookmarkEnd w:id="45"/>
      <w:bookmarkEnd w:id="46"/>
    </w:p>
    <w:p w14:paraId="2E8820E3" w14:textId="77777777" w:rsidR="00F65118" w:rsidRPr="00F65118" w:rsidRDefault="00F65118" w:rsidP="00F65118">
      <w:r>
        <w:t xml:space="preserve">Among the most important goals of the trainings is to see an increase in the knowledge of participants. As Figure 15 below demonstrates, participants demonstrated significant knowledge growth after all trainings in the past two years. </w:t>
      </w:r>
    </w:p>
    <w:p w14:paraId="37626B0C" w14:textId="77777777" w:rsidR="00735C40" w:rsidRPr="00C11954" w:rsidRDefault="00F67B0C" w:rsidP="00C11954">
      <w:pPr>
        <w:pStyle w:val="Caption"/>
      </w:pPr>
      <w:bookmarkStart w:id="47" w:name="_Toc523154816"/>
      <w:r>
        <w:t xml:space="preserve">Figure </w:t>
      </w:r>
      <w:r w:rsidR="007D04B8">
        <w:rPr>
          <w:noProof/>
        </w:rPr>
        <w:fldChar w:fldCharType="begin"/>
      </w:r>
      <w:r w:rsidR="007D04B8">
        <w:rPr>
          <w:noProof/>
        </w:rPr>
        <w:instrText xml:space="preserve"> SEQ Figure \* ARABIC </w:instrText>
      </w:r>
      <w:r w:rsidR="007D04B8">
        <w:rPr>
          <w:noProof/>
        </w:rPr>
        <w:fldChar w:fldCharType="separate"/>
      </w:r>
      <w:r w:rsidR="00AB38A9">
        <w:rPr>
          <w:noProof/>
        </w:rPr>
        <w:t>15</w:t>
      </w:r>
      <w:r w:rsidR="007D04B8">
        <w:rPr>
          <w:noProof/>
        </w:rPr>
        <w:fldChar w:fldCharType="end"/>
      </w:r>
      <w:r w:rsidR="0080213F">
        <w:t xml:space="preserve">: Knowledge Growth </w:t>
      </w:r>
      <w:r w:rsidR="00C11954">
        <w:t>(</w:t>
      </w:r>
      <w:proofErr w:type="gramStart"/>
      <w:r w:rsidR="00735C40" w:rsidRPr="00735C40">
        <w:rPr>
          <w:rFonts w:cs="Arial"/>
          <w:color w:val="D22630"/>
          <w:sz w:val="18"/>
        </w:rPr>
        <w:t>Pre</w:t>
      </w:r>
      <w:r w:rsidR="00735C40" w:rsidRPr="00735C40">
        <w:rPr>
          <w:rFonts w:cs="Arial"/>
          <w:sz w:val="18"/>
        </w:rPr>
        <w:t xml:space="preserve">  </w:t>
      </w:r>
      <w:r w:rsidR="00735C40" w:rsidRPr="00735C40">
        <w:rPr>
          <w:rFonts w:cs="Arial"/>
          <w:color w:val="009999"/>
          <w:sz w:val="18"/>
        </w:rPr>
        <w:t>Post</w:t>
      </w:r>
      <w:proofErr w:type="gramEnd"/>
      <w:r w:rsidR="00C11954">
        <w:rPr>
          <w:rFonts w:cs="Arial"/>
          <w:color w:val="009999"/>
          <w:sz w:val="18"/>
        </w:rPr>
        <w:t>)</w:t>
      </w:r>
      <w:bookmarkEnd w:id="47"/>
    </w:p>
    <w:p w14:paraId="55B1893E" w14:textId="77777777" w:rsidR="00804A6C" w:rsidRDefault="00CC4ADB" w:rsidP="00735C40">
      <w:pPr>
        <w:ind w:left="360" w:firstLine="0"/>
        <w:jc w:val="center"/>
      </w:pPr>
      <w:r>
        <w:rPr>
          <w:noProof/>
        </w:rPr>
        <w:drawing>
          <wp:inline distT="0" distB="0" distL="0" distR="0" wp14:anchorId="530EA92E" wp14:editId="747D1EE7">
            <wp:extent cx="5508017" cy="619651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28-1.png"/>
                    <pic:cNvPicPr>
                      <a:picLocks noChangeAspect="1" noChangeArrowheads="1"/>
                    </pic:cNvPicPr>
                  </pic:nvPicPr>
                  <pic:blipFill>
                    <a:blip r:embed="rId27"/>
                    <a:stretch>
                      <a:fillRect/>
                    </a:stretch>
                  </pic:blipFill>
                  <pic:spPr bwMode="auto">
                    <a:xfrm>
                      <a:off x="0" y="0"/>
                      <a:ext cx="5508461" cy="6197019"/>
                    </a:xfrm>
                    <a:prstGeom prst="rect">
                      <a:avLst/>
                    </a:prstGeom>
                    <a:noFill/>
                    <a:ln w="9525">
                      <a:noFill/>
                      <a:headEnd/>
                      <a:tailEnd/>
                    </a:ln>
                  </pic:spPr>
                </pic:pic>
              </a:graphicData>
            </a:graphic>
          </wp:inline>
        </w:drawing>
      </w:r>
    </w:p>
    <w:p w14:paraId="16EB0038" w14:textId="77777777" w:rsidR="0042545B" w:rsidRDefault="0080213F" w:rsidP="003F0E90">
      <w:pPr>
        <w:pStyle w:val="Heading1"/>
      </w:pPr>
      <w:bookmarkStart w:id="48" w:name="other"/>
      <w:bookmarkStart w:id="49" w:name="_Toc523154829"/>
      <w:r>
        <w:lastRenderedPageBreak/>
        <w:t>Other</w:t>
      </w:r>
      <w:bookmarkEnd w:id="48"/>
      <w:r w:rsidR="00AB38A9">
        <w:t xml:space="preserve"> Feedback</w:t>
      </w:r>
      <w:bookmarkEnd w:id="49"/>
    </w:p>
    <w:p w14:paraId="50741F03" w14:textId="77777777" w:rsidR="00804A6C" w:rsidRPr="00AE011D" w:rsidRDefault="00AE011D" w:rsidP="00AE011D">
      <w:r>
        <w:t xml:space="preserve">Participants also responded to a question about whether they would want a follow-up session. The largest response was maybe, followed by yes. Only 26 respondents (22 percent) said no. </w:t>
      </w:r>
    </w:p>
    <w:p w14:paraId="11D6988C" w14:textId="77777777" w:rsidR="00AB38A9" w:rsidRPr="00AB38A9" w:rsidRDefault="00AB38A9" w:rsidP="00AB38A9">
      <w:pPr>
        <w:pStyle w:val="Caption"/>
      </w:pPr>
      <w:bookmarkStart w:id="50" w:name="_Toc523154817"/>
      <w:r>
        <w:t xml:space="preserve">Figure </w:t>
      </w:r>
      <w:r w:rsidR="007D04B8">
        <w:rPr>
          <w:noProof/>
        </w:rPr>
        <w:fldChar w:fldCharType="begin"/>
      </w:r>
      <w:r w:rsidR="007D04B8">
        <w:rPr>
          <w:noProof/>
        </w:rPr>
        <w:instrText xml:space="preserve"> SEQ Figure \* ARABIC </w:instrText>
      </w:r>
      <w:r w:rsidR="007D04B8">
        <w:rPr>
          <w:noProof/>
        </w:rPr>
        <w:fldChar w:fldCharType="separate"/>
      </w:r>
      <w:r>
        <w:rPr>
          <w:noProof/>
        </w:rPr>
        <w:t>16</w:t>
      </w:r>
      <w:r w:rsidR="007D04B8">
        <w:rPr>
          <w:noProof/>
        </w:rPr>
        <w:fldChar w:fldCharType="end"/>
      </w:r>
      <w:r>
        <w:t>: Would Participants Want a Follow-Up Session?</w:t>
      </w:r>
      <w:bookmarkEnd w:id="50"/>
    </w:p>
    <w:p w14:paraId="70A70042" w14:textId="77777777" w:rsidR="00804A6C" w:rsidRDefault="0080213F">
      <w:r>
        <w:rPr>
          <w:noProof/>
        </w:rPr>
        <w:drawing>
          <wp:inline distT="0" distB="0" distL="0" distR="0" wp14:anchorId="7F1771E9" wp14:editId="4179EA5C">
            <wp:extent cx="5943600" cy="1981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31-1.png"/>
                    <pic:cNvPicPr>
                      <a:picLocks noChangeAspect="1" noChangeArrowheads="1"/>
                    </pic:cNvPicPr>
                  </pic:nvPicPr>
                  <pic:blipFill>
                    <a:blip r:embed="rId28"/>
                    <a:stretch>
                      <a:fillRect/>
                    </a:stretch>
                  </pic:blipFill>
                  <pic:spPr bwMode="auto">
                    <a:xfrm>
                      <a:off x="0" y="0"/>
                      <a:ext cx="5943600" cy="1981200"/>
                    </a:xfrm>
                    <a:prstGeom prst="rect">
                      <a:avLst/>
                    </a:prstGeom>
                    <a:noFill/>
                    <a:ln w="9525">
                      <a:noFill/>
                      <a:headEnd/>
                      <a:tailEnd/>
                    </a:ln>
                  </pic:spPr>
                </pic:pic>
              </a:graphicData>
            </a:graphic>
          </wp:inline>
        </w:drawing>
      </w:r>
    </w:p>
    <w:p w14:paraId="51C1D62B" w14:textId="77777777" w:rsidR="00AE011D" w:rsidRDefault="00AE011D">
      <w:r>
        <w:t xml:space="preserve">An overwhelming number of participants said they would recommend the training to a colleague. </w:t>
      </w:r>
      <w:r w:rsidR="00FA37CC">
        <w:t xml:space="preserve">This, perhaps more than anything else, indicates their satisfaction with the trainings. </w:t>
      </w:r>
    </w:p>
    <w:p w14:paraId="14420292" w14:textId="77777777" w:rsidR="00AB38A9" w:rsidRPr="00AB38A9" w:rsidRDefault="00AB38A9" w:rsidP="00AB38A9">
      <w:pPr>
        <w:pStyle w:val="Caption"/>
      </w:pPr>
      <w:bookmarkStart w:id="51" w:name="_Toc523154818"/>
      <w:r>
        <w:t xml:space="preserve">Figure </w:t>
      </w:r>
      <w:r w:rsidR="007D04B8">
        <w:rPr>
          <w:noProof/>
        </w:rPr>
        <w:fldChar w:fldCharType="begin"/>
      </w:r>
      <w:r w:rsidR="007D04B8">
        <w:rPr>
          <w:noProof/>
        </w:rPr>
        <w:instrText xml:space="preserve"> SEQ Figure \* ARABIC </w:instrText>
      </w:r>
      <w:r w:rsidR="007D04B8">
        <w:rPr>
          <w:noProof/>
        </w:rPr>
        <w:fldChar w:fldCharType="separate"/>
      </w:r>
      <w:r>
        <w:rPr>
          <w:noProof/>
        </w:rPr>
        <w:t>17</w:t>
      </w:r>
      <w:r w:rsidR="007D04B8">
        <w:rPr>
          <w:noProof/>
        </w:rPr>
        <w:fldChar w:fldCharType="end"/>
      </w:r>
      <w:r>
        <w:t xml:space="preserve">: Would Participants Recommend the Training to a </w:t>
      </w:r>
      <w:r w:rsidR="00B21E21">
        <w:t>Colleague</w:t>
      </w:r>
      <w:r>
        <w:t>?</w:t>
      </w:r>
      <w:bookmarkEnd w:id="51"/>
    </w:p>
    <w:p w14:paraId="43695170" w14:textId="77777777" w:rsidR="00804A6C" w:rsidRDefault="0080213F">
      <w:r>
        <w:rPr>
          <w:noProof/>
        </w:rPr>
        <w:drawing>
          <wp:inline distT="0" distB="0" distL="0" distR="0" wp14:anchorId="7D20A8DB" wp14:editId="68FAC6CD">
            <wp:extent cx="5943600" cy="19812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TRIO_2018_Annual_Report_files/figure-docx/unnamed-chunk-33-1.png"/>
                    <pic:cNvPicPr>
                      <a:picLocks noChangeAspect="1" noChangeArrowheads="1"/>
                    </pic:cNvPicPr>
                  </pic:nvPicPr>
                  <pic:blipFill>
                    <a:blip r:embed="rId29"/>
                    <a:stretch>
                      <a:fillRect/>
                    </a:stretch>
                  </pic:blipFill>
                  <pic:spPr bwMode="auto">
                    <a:xfrm>
                      <a:off x="0" y="0"/>
                      <a:ext cx="5943600" cy="1981200"/>
                    </a:xfrm>
                    <a:prstGeom prst="rect">
                      <a:avLst/>
                    </a:prstGeom>
                    <a:noFill/>
                    <a:ln w="9525">
                      <a:noFill/>
                      <a:headEnd/>
                      <a:tailEnd/>
                    </a:ln>
                  </pic:spPr>
                </pic:pic>
              </a:graphicData>
            </a:graphic>
          </wp:inline>
        </w:drawing>
      </w:r>
    </w:p>
    <w:p w14:paraId="3A660A95" w14:textId="77777777" w:rsidR="00FA37CC" w:rsidRDefault="00FA37CC" w:rsidP="00FA37CC">
      <w:pPr>
        <w:jc w:val="right"/>
        <w:rPr>
          <w:rFonts w:ascii="Arial" w:hAnsi="Arial" w:cs="Arial"/>
          <w:color w:val="808080" w:themeColor="background1" w:themeShade="80"/>
          <w:sz w:val="18"/>
          <w:szCs w:val="18"/>
        </w:rPr>
      </w:pPr>
      <w:r>
        <w:rPr>
          <w:rFonts w:ascii="Arial" w:hAnsi="Arial" w:cs="Arial"/>
          <w:color w:val="808080" w:themeColor="background1" w:themeShade="80"/>
          <w:sz w:val="18"/>
          <w:szCs w:val="18"/>
        </w:rPr>
        <w:t>n</w:t>
      </w:r>
      <w:r w:rsidRPr="00FA37CC">
        <w:rPr>
          <w:rFonts w:ascii="Arial" w:hAnsi="Arial" w:cs="Arial"/>
          <w:color w:val="808080" w:themeColor="background1" w:themeShade="80"/>
          <w:sz w:val="18"/>
          <w:szCs w:val="18"/>
        </w:rPr>
        <w:t xml:space="preserve"> = 121</w:t>
      </w:r>
    </w:p>
    <w:p w14:paraId="77B0C83F" w14:textId="77777777" w:rsidR="003F0E90" w:rsidRPr="00FA37CC" w:rsidRDefault="003F0E90" w:rsidP="00FA37CC">
      <w:pPr>
        <w:jc w:val="right"/>
        <w:rPr>
          <w:rFonts w:ascii="Arial" w:hAnsi="Arial" w:cs="Arial"/>
          <w:color w:val="808080" w:themeColor="background1" w:themeShade="80"/>
          <w:sz w:val="18"/>
          <w:szCs w:val="18"/>
        </w:rPr>
      </w:pPr>
    </w:p>
    <w:p w14:paraId="53FF1C16" w14:textId="77777777" w:rsidR="00F05C8A" w:rsidRDefault="00EC233F" w:rsidP="003F0E90">
      <w:bookmarkStart w:id="52" w:name="conclusion"/>
      <w:r w:rsidRPr="00EC233F">
        <w:t>Participants</w:t>
      </w:r>
      <w:r>
        <w:t xml:space="preserve"> were also asked </w:t>
      </w:r>
      <w:r w:rsidR="00AC29A8">
        <w:t xml:space="preserve">what other topics </w:t>
      </w:r>
      <w:r w:rsidR="0078046D">
        <w:t xml:space="preserve">or ways of presenting content </w:t>
      </w:r>
      <w:r w:rsidR="00AC29A8">
        <w:t xml:space="preserve">could be added </w:t>
      </w:r>
      <w:r w:rsidR="0078046D">
        <w:t xml:space="preserve">for </w:t>
      </w:r>
      <w:r w:rsidR="00AC29A8">
        <w:t xml:space="preserve">future sessions. </w:t>
      </w:r>
      <w:r w:rsidR="009D1D5C">
        <w:t xml:space="preserve">Several identified the idea of conducting break-out groups by role, enabling those in similar positions across institutions to </w:t>
      </w:r>
      <w:r w:rsidR="006D00FE">
        <w:t>compare experiences and learn from each other.</w:t>
      </w:r>
      <w:r w:rsidR="00AF0873">
        <w:t xml:space="preserve"> One participant wrote that she’d like to see a “leadership-focused training”</w:t>
      </w:r>
      <w:r w:rsidR="00AF0873" w:rsidRPr="00AF0873">
        <w:t xml:space="preserve"> </w:t>
      </w:r>
      <w:r w:rsidR="00F43268">
        <w:t>covering</w:t>
      </w:r>
      <w:r w:rsidR="00AF0873">
        <w:t xml:space="preserve"> “h</w:t>
      </w:r>
      <w:r w:rsidR="00AF0873" w:rsidRPr="00AF0873">
        <w:t>ow to be a leader in the program for staff, students, colleges/organizations, and for the community.</w:t>
      </w:r>
      <w:r w:rsidR="00AF0873">
        <w:t xml:space="preserve">” Another respondent suggested a training specifically for new directors. </w:t>
      </w:r>
      <w:r w:rsidR="009D1D5C">
        <w:t xml:space="preserve"> </w:t>
      </w:r>
    </w:p>
    <w:p w14:paraId="7CE553ED" w14:textId="77777777" w:rsidR="003F0E90" w:rsidRDefault="00FF4A20" w:rsidP="007E4CF9">
      <w:r>
        <w:lastRenderedPageBreak/>
        <w:t xml:space="preserve">Other suggestions focused on participants wanting to learn from other TRIO participants. </w:t>
      </w:r>
      <w:r w:rsidR="00275634">
        <w:t>A particularly perceptive comment said, “I’d love to see a master list/document that could be contributed to and shared by all of us that has ideas for ways to do effective programming on the cheap, and in general what other programs are doing to serve their students.”</w:t>
      </w:r>
    </w:p>
    <w:p w14:paraId="04D1A66F" w14:textId="77777777" w:rsidR="00804A6C" w:rsidRDefault="0080213F">
      <w:pPr>
        <w:pStyle w:val="Heading1"/>
      </w:pPr>
      <w:bookmarkStart w:id="53" w:name="_Toc523154830"/>
      <w:r>
        <w:t>Conclusion</w:t>
      </w:r>
      <w:bookmarkEnd w:id="52"/>
      <w:bookmarkEnd w:id="53"/>
    </w:p>
    <w:p w14:paraId="79EAA333" w14:textId="77777777" w:rsidR="00F4327E" w:rsidRDefault="00F4327E" w:rsidP="00F4327E">
      <w:r>
        <w:t>As Cuyahoga Community College wraps up its two-year grant from the United States Department of Education</w:t>
      </w:r>
      <w:r w:rsidR="00315332">
        <w:t>, it has offered</w:t>
      </w:r>
      <w:r w:rsidR="008E1908">
        <w:t xml:space="preserve"> trainings to over 300 participants </w:t>
      </w:r>
      <w:r w:rsidR="006D20CB">
        <w:t xml:space="preserve">from </w:t>
      </w:r>
      <w:r w:rsidR="008E1908">
        <w:t xml:space="preserve">across the country. </w:t>
      </w:r>
      <w:r w:rsidR="000657A3">
        <w:t xml:space="preserve">Overall, those who took part in the trainings appear to have enjoyed them and experienced significant learning. </w:t>
      </w:r>
      <w:r w:rsidR="006B5079">
        <w:t xml:space="preserve">As was the case last year, in-person trainings were rated most highly by participants. </w:t>
      </w:r>
    </w:p>
    <w:p w14:paraId="3983C22E" w14:textId="77777777" w:rsidR="005B4CB8" w:rsidRDefault="006E057F" w:rsidP="00A62E6C">
      <w:r>
        <w:t xml:space="preserve">Based on feedback from last year’s report, Cuyahoga Community College made several changes to the TRIO trainings. One of these was to make the online courses more interactive. </w:t>
      </w:r>
      <w:r w:rsidR="004B4281">
        <w:t xml:space="preserve">They did so by adding a webinar question and answer session to online sessions. This appears to have led to some improvement in satisfaction with online courses this year. </w:t>
      </w:r>
      <w:r w:rsidR="00436589">
        <w:t>However, there is still room for further interactivity to increase satisfaction with and learning as part of online courses. Several participants mentioned the online presentations being less than dynamic. And several more online participants wished that there had been opportunities for networking</w:t>
      </w:r>
      <w:r w:rsidR="00092939">
        <w:t xml:space="preserve"> as part of their training. </w:t>
      </w:r>
      <w:r w:rsidR="005B4CB8">
        <w:t xml:space="preserve">Using an online message board or something similar might be a strategy to enable participants who are not physically together to engage more directly with each other. Indeed, the desire for more peer interactions was one of the main themes in feedback from participants. The suggestion to </w:t>
      </w:r>
      <w:r w:rsidR="00E629D3">
        <w:t xml:space="preserve">provide opportunities for those in similar roles across institutions to interact with each other (e.g. directors working with other directors) is one to be considered as well. </w:t>
      </w:r>
    </w:p>
    <w:p w14:paraId="0EBD32DC" w14:textId="77777777" w:rsidR="00FF4A20" w:rsidRDefault="00FF4A20" w:rsidP="00E629D3">
      <w:pPr>
        <w:ind w:left="480" w:firstLine="0"/>
      </w:pPr>
    </w:p>
    <w:p w14:paraId="30F08DB1" w14:textId="17789B04" w:rsidR="001E5A3A" w:rsidRDefault="001E5A3A">
      <w:pPr>
        <w:spacing w:after="0" w:line="240" w:lineRule="auto"/>
        <w:ind w:firstLine="0"/>
      </w:pPr>
      <w:r>
        <w:br w:type="page"/>
      </w:r>
    </w:p>
    <w:p w14:paraId="74ECB3FE" w14:textId="77777777" w:rsidR="001E5A3A" w:rsidRDefault="001E5A3A" w:rsidP="001E5A3A">
      <w:pPr>
        <w:pStyle w:val="Heading1"/>
      </w:pPr>
      <w:bookmarkStart w:id="54" w:name="_Toc523154831"/>
      <w:r>
        <w:lastRenderedPageBreak/>
        <w:t>Works Cited</w:t>
      </w:r>
      <w:bookmarkEnd w:id="54"/>
    </w:p>
    <w:p w14:paraId="0750B569" w14:textId="37C200A0" w:rsidR="001E5A3A" w:rsidRPr="000C2922" w:rsidRDefault="001E5A3A" w:rsidP="001E5A3A">
      <w:pPr>
        <w:pStyle w:val="MNA-P"/>
      </w:pPr>
      <w:r w:rsidRPr="000C2922">
        <w:t xml:space="preserve">Chen, H. T. (1990). </w:t>
      </w:r>
      <w:r w:rsidRPr="000C2922">
        <w:rPr>
          <w:i/>
        </w:rPr>
        <w:t>Theory-driven evaluations</w:t>
      </w:r>
      <w:r w:rsidRPr="000C2922">
        <w:t>. Newbury Park, CA: SAGE Publications.</w:t>
      </w:r>
    </w:p>
    <w:p w14:paraId="3E4C2E5F" w14:textId="77777777" w:rsidR="001E5A3A" w:rsidRPr="000C2922" w:rsidRDefault="001E5A3A" w:rsidP="001E5A3A">
      <w:pPr>
        <w:pStyle w:val="MNA-P"/>
      </w:pPr>
      <w:r w:rsidRPr="000C2922">
        <w:rPr>
          <w:rFonts w:cs="Arial"/>
        </w:rPr>
        <w:t xml:space="preserve">Chen, H. T. (2005). </w:t>
      </w:r>
      <w:r w:rsidRPr="000C2922">
        <w:rPr>
          <w:rFonts w:cs="Arial"/>
          <w:i/>
        </w:rPr>
        <w:t>Practical program evaluation</w:t>
      </w:r>
      <w:r w:rsidRPr="000C2922">
        <w:rPr>
          <w:rFonts w:cs="Arial"/>
        </w:rPr>
        <w:t>. Thousand Oaks, CA: SAGE Publications.</w:t>
      </w:r>
    </w:p>
    <w:p w14:paraId="0B9BD951" w14:textId="77777777" w:rsidR="001E5A3A" w:rsidRPr="000C2922" w:rsidRDefault="001E5A3A" w:rsidP="001E5A3A">
      <w:pPr>
        <w:pStyle w:val="MNA-P"/>
      </w:pPr>
      <w:r w:rsidRPr="000C2922">
        <w:t xml:space="preserve">McLaughlin, J. A., &amp; Jordan, G. B. (1999). Logic models: A tool for telling your program’s performance story. </w:t>
      </w:r>
      <w:r w:rsidRPr="000C2922">
        <w:rPr>
          <w:i/>
        </w:rPr>
        <w:t>Evaluation and Program Planning, 22</w:t>
      </w:r>
      <w:r w:rsidRPr="000C2922">
        <w:t>(1), 65-72.</w:t>
      </w:r>
    </w:p>
    <w:p w14:paraId="08DFA885" w14:textId="77777777" w:rsidR="001E5A3A" w:rsidRDefault="001E5A3A" w:rsidP="00E629D3">
      <w:pPr>
        <w:ind w:left="480" w:firstLine="0"/>
      </w:pPr>
    </w:p>
    <w:sectPr w:rsidR="001E5A3A" w:rsidSect="0080213F">
      <w:footerReference w:type="default" r:id="rId30"/>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avid Keyes" w:date="2018-08-27T16:53:00Z" w:initials="DK">
    <w:p w14:paraId="3C795A58" w14:textId="37216ACF" w:rsidR="0073415D" w:rsidRDefault="0073415D">
      <w:pPr>
        <w:pStyle w:val="CommentText"/>
      </w:pPr>
      <w:r>
        <w:rPr>
          <w:rStyle w:val="CommentReference"/>
        </w:rPr>
        <w:annotationRef/>
      </w:r>
      <w:r>
        <w:t>Removed item in parentheses here, which distracted from main focus.</w:t>
      </w:r>
    </w:p>
  </w:comment>
  <w:comment w:id="3" w:author="Kavita Mittapalli" w:date="2018-08-27T19:28:00Z" w:initials="KM">
    <w:p w14:paraId="27CB25B9" w14:textId="77777777" w:rsidR="00014D56" w:rsidRDefault="00014D56">
      <w:pPr>
        <w:pStyle w:val="CommentText"/>
      </w:pPr>
      <w:r>
        <w:rPr>
          <w:rStyle w:val="CommentReference"/>
        </w:rPr>
        <w:annotationRef/>
      </w:r>
      <w:r>
        <w:t>See my comment on G doc</w:t>
      </w:r>
    </w:p>
  </w:comment>
  <w:comment w:id="4" w:author="David Keyes" w:date="2018-08-27T17:06:00Z" w:initials="DK">
    <w:p w14:paraId="752554EA" w14:textId="080B522A" w:rsidR="00E3392D" w:rsidRDefault="008815EE" w:rsidP="00E3392D">
      <w:pPr>
        <w:spacing w:after="0" w:line="240" w:lineRule="auto"/>
        <w:ind w:firstLine="0"/>
        <w:rPr>
          <w:rFonts w:ascii="Arial" w:eastAsia="Times New Roman" w:hAnsi="Arial" w:cs="Arial"/>
          <w:color w:val="333333"/>
          <w:sz w:val="20"/>
          <w:szCs w:val="20"/>
          <w:shd w:val="clear" w:color="auto" w:fill="FFFFFF"/>
        </w:rPr>
      </w:pPr>
      <w:r>
        <w:rPr>
          <w:rStyle w:val="CommentReference"/>
        </w:rPr>
        <w:annotationRef/>
      </w:r>
      <w:r w:rsidR="000A3093">
        <w:rPr>
          <w:rFonts w:ascii="Arial" w:eastAsia="Times New Roman" w:hAnsi="Arial" w:cs="Arial"/>
          <w:color w:val="333333"/>
          <w:sz w:val="20"/>
          <w:szCs w:val="20"/>
          <w:shd w:val="clear" w:color="auto" w:fill="FFFFFF"/>
        </w:rPr>
        <w:t xml:space="preserve">Copying in comment: </w:t>
      </w:r>
      <w:r w:rsidR="00E3392D" w:rsidRPr="00E3392D">
        <w:rPr>
          <w:rFonts w:ascii="Arial" w:eastAsia="Times New Roman" w:hAnsi="Arial" w:cs="Arial"/>
          <w:color w:val="333333"/>
          <w:sz w:val="20"/>
          <w:szCs w:val="20"/>
          <w:shd w:val="clear" w:color="auto" w:fill="FFFFFF"/>
        </w:rPr>
        <w:t>David: Can you add the participants and response rates for 2017 and 2018 here? Maybe a table will do?</w:t>
      </w:r>
    </w:p>
    <w:p w14:paraId="44A18A09" w14:textId="77777777" w:rsidR="000A3093" w:rsidRDefault="000A3093" w:rsidP="00E3392D">
      <w:pPr>
        <w:spacing w:after="0" w:line="240" w:lineRule="auto"/>
        <w:ind w:firstLine="0"/>
        <w:rPr>
          <w:rFonts w:ascii="Arial" w:eastAsia="Times New Roman" w:hAnsi="Arial" w:cs="Arial"/>
          <w:color w:val="333333"/>
          <w:sz w:val="20"/>
          <w:szCs w:val="20"/>
          <w:shd w:val="clear" w:color="auto" w:fill="FFFFFF"/>
        </w:rPr>
      </w:pPr>
    </w:p>
    <w:p w14:paraId="355BD27A" w14:textId="1EA65529" w:rsidR="000A3093" w:rsidRDefault="000A3093" w:rsidP="00E3392D">
      <w:pPr>
        <w:spacing w:after="0" w:line="240" w:lineRule="auto"/>
        <w:ind w:firstLine="0"/>
        <w:rPr>
          <w:rFonts w:ascii="Arial" w:eastAsia="Times New Roman" w:hAnsi="Arial" w:cs="Arial"/>
          <w:color w:val="333333"/>
          <w:sz w:val="20"/>
          <w:szCs w:val="20"/>
          <w:shd w:val="clear" w:color="auto" w:fill="FFFFFF"/>
        </w:rPr>
      </w:pPr>
      <w:r>
        <w:rPr>
          <w:rFonts w:ascii="Arial" w:eastAsia="Times New Roman" w:hAnsi="Arial" w:cs="Arial"/>
          <w:color w:val="333333"/>
          <w:sz w:val="20"/>
          <w:szCs w:val="20"/>
          <w:shd w:val="clear" w:color="auto" w:fill="FFFFFF"/>
        </w:rPr>
        <w:t>I added this below.</w:t>
      </w:r>
    </w:p>
    <w:p w14:paraId="043965BF" w14:textId="77777777" w:rsidR="000A3093" w:rsidRPr="00E3392D" w:rsidRDefault="000A3093" w:rsidP="00E3392D">
      <w:pPr>
        <w:spacing w:after="0" w:line="240" w:lineRule="auto"/>
        <w:ind w:firstLine="0"/>
        <w:rPr>
          <w:rFonts w:ascii="Times New Roman" w:eastAsia="Times New Roman" w:hAnsi="Times New Roman" w:cs="Times New Roman"/>
          <w:sz w:val="24"/>
          <w:szCs w:val="24"/>
        </w:rPr>
      </w:pPr>
    </w:p>
    <w:p w14:paraId="652F749D" w14:textId="6CEDBAE2" w:rsidR="008815EE" w:rsidRPr="008815EE" w:rsidRDefault="008815EE" w:rsidP="008815EE">
      <w:pPr>
        <w:spacing w:after="0" w:line="240" w:lineRule="auto"/>
        <w:ind w:firstLine="0"/>
        <w:rPr>
          <w:rFonts w:ascii="Times New Roman" w:eastAsia="Times New Roman" w:hAnsi="Times New Roman" w:cs="Times New Roman"/>
          <w:sz w:val="24"/>
          <w:szCs w:val="24"/>
        </w:rPr>
      </w:pPr>
    </w:p>
    <w:p w14:paraId="46626100" w14:textId="473009F4" w:rsidR="008815EE" w:rsidRDefault="008815EE" w:rsidP="008815EE">
      <w:pPr>
        <w:pStyle w:val="CommentText"/>
        <w:ind w:firstLine="0"/>
      </w:pPr>
    </w:p>
  </w:comment>
  <w:comment w:id="22" w:author="Kavita Mittapalli" w:date="2018-08-27T19:31:00Z" w:initials="KM">
    <w:p w14:paraId="007204E0" w14:textId="77777777" w:rsidR="00014D56" w:rsidRDefault="00014D56">
      <w:pPr>
        <w:pStyle w:val="CommentText"/>
      </w:pPr>
      <w:r>
        <w:rPr>
          <w:rStyle w:val="CommentReference"/>
        </w:rPr>
        <w:annotationRef/>
      </w:r>
      <w:r>
        <w:t xml:space="preserve">Can you add 1-2 sentences about the 2017 data findings too for comparison? </w:t>
      </w:r>
    </w:p>
  </w:comment>
  <w:comment w:id="23" w:author="David Keyes" w:date="2018-08-27T17:36:00Z" w:initials="DK">
    <w:p w14:paraId="459B7AEE" w14:textId="26F92830" w:rsidR="00AC69C0" w:rsidRDefault="00AC69C0">
      <w:pPr>
        <w:pStyle w:val="CommentText"/>
      </w:pPr>
      <w:r>
        <w:rPr>
          <w:rStyle w:val="CommentReference"/>
        </w:rPr>
        <w:annotationRef/>
      </w:r>
      <w:r>
        <w:t>Added a 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795A58" w15:done="0"/>
  <w15:commentEx w15:paraId="27CB25B9" w15:done="0"/>
  <w15:commentEx w15:paraId="46626100" w15:paraIdParent="27CB25B9" w15:done="0"/>
  <w15:commentEx w15:paraId="007204E0" w15:done="0"/>
  <w15:commentEx w15:paraId="459B7AEE" w15:paraIdParent="007204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795A58" w16cid:durableId="1F2EAAF7"/>
  <w16cid:commentId w16cid:paraId="27CB25B9" w16cid:durableId="1F2EA96E"/>
  <w16cid:commentId w16cid:paraId="46626100" w16cid:durableId="1F2EAE28"/>
  <w16cid:commentId w16cid:paraId="007204E0" w16cid:durableId="1F2EA971"/>
  <w16cid:commentId w16cid:paraId="459B7AEE" w16cid:durableId="1F2EB5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C43D7" w14:textId="77777777" w:rsidR="00091D7B" w:rsidRDefault="00091D7B">
      <w:pPr>
        <w:spacing w:after="0" w:line="240" w:lineRule="auto"/>
      </w:pPr>
      <w:r>
        <w:separator/>
      </w:r>
    </w:p>
  </w:endnote>
  <w:endnote w:type="continuationSeparator" w:id="0">
    <w:p w14:paraId="65A4AAE3" w14:textId="77777777" w:rsidR="00091D7B" w:rsidRDefault="00091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Montserrat">
    <w:panose1 w:val="00000500000000000000"/>
    <w:charset w:val="4D"/>
    <w:family w:val="auto"/>
    <w:pitch w:val="variable"/>
    <w:sig w:usb0="20000007" w:usb1="00000001" w:usb2="00000000" w:usb3="00000000" w:csb0="00000193" w:csb1="00000000"/>
  </w:font>
  <w:font w:name="PT Serif">
    <w:panose1 w:val="020A0603040505020204"/>
    <w:charset w:val="4D"/>
    <w:family w:val="roman"/>
    <w:pitch w:val="variable"/>
    <w:sig w:usb0="A00002E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rial" w:hAnsi="Arial" w:cs="Arial"/>
        <w:color w:val="808080" w:themeColor="background1" w:themeShade="80"/>
        <w:sz w:val="20"/>
        <w:szCs w:val="20"/>
      </w:rPr>
      <w:id w:val="1532994529"/>
      <w:docPartObj>
        <w:docPartGallery w:val="Page Numbers (Bottom of Page)"/>
        <w:docPartUnique/>
      </w:docPartObj>
    </w:sdtPr>
    <w:sdtEndPr>
      <w:rPr>
        <w:rStyle w:val="PageNumber"/>
      </w:rPr>
    </w:sdtEndPr>
    <w:sdtContent>
      <w:p w14:paraId="65B6D46F" w14:textId="77777777" w:rsidR="0080213F" w:rsidRPr="0052015F" w:rsidRDefault="0080213F" w:rsidP="0080213F">
        <w:pPr>
          <w:pStyle w:val="Footer"/>
          <w:framePr w:wrap="none" w:vAnchor="text" w:hAnchor="margin" w:xAlign="right" w:y="1"/>
          <w:rPr>
            <w:rStyle w:val="PageNumber"/>
            <w:rFonts w:ascii="Arial" w:hAnsi="Arial" w:cs="Arial"/>
            <w:color w:val="808080" w:themeColor="background1" w:themeShade="80"/>
            <w:sz w:val="20"/>
            <w:szCs w:val="20"/>
          </w:rPr>
        </w:pPr>
        <w:r w:rsidRPr="0052015F">
          <w:rPr>
            <w:rStyle w:val="PageNumber"/>
            <w:rFonts w:ascii="Arial" w:hAnsi="Arial" w:cs="Arial"/>
            <w:color w:val="808080" w:themeColor="background1" w:themeShade="80"/>
            <w:sz w:val="20"/>
            <w:szCs w:val="20"/>
          </w:rPr>
          <w:fldChar w:fldCharType="begin"/>
        </w:r>
        <w:r w:rsidRPr="0052015F">
          <w:rPr>
            <w:rStyle w:val="PageNumber"/>
            <w:rFonts w:ascii="Arial" w:hAnsi="Arial" w:cs="Arial"/>
            <w:color w:val="808080" w:themeColor="background1" w:themeShade="80"/>
            <w:sz w:val="20"/>
            <w:szCs w:val="20"/>
          </w:rPr>
          <w:instrText xml:space="preserve"> PAGE </w:instrText>
        </w:r>
        <w:r w:rsidRPr="0052015F">
          <w:rPr>
            <w:rStyle w:val="PageNumber"/>
            <w:rFonts w:ascii="Arial" w:hAnsi="Arial" w:cs="Arial"/>
            <w:color w:val="808080" w:themeColor="background1" w:themeShade="80"/>
            <w:sz w:val="20"/>
            <w:szCs w:val="20"/>
          </w:rPr>
          <w:fldChar w:fldCharType="separate"/>
        </w:r>
        <w:r w:rsidRPr="0052015F">
          <w:rPr>
            <w:rStyle w:val="PageNumber"/>
            <w:rFonts w:ascii="Arial" w:hAnsi="Arial" w:cs="Arial"/>
            <w:color w:val="808080" w:themeColor="background1" w:themeShade="80"/>
            <w:sz w:val="20"/>
            <w:szCs w:val="20"/>
          </w:rPr>
          <w:t>1</w:t>
        </w:r>
        <w:r w:rsidRPr="0052015F">
          <w:rPr>
            <w:rStyle w:val="PageNumber"/>
            <w:rFonts w:ascii="Arial" w:hAnsi="Arial" w:cs="Arial"/>
            <w:color w:val="808080" w:themeColor="background1" w:themeShade="80"/>
            <w:sz w:val="20"/>
            <w:szCs w:val="20"/>
          </w:rPr>
          <w:fldChar w:fldCharType="end"/>
        </w:r>
      </w:p>
    </w:sdtContent>
  </w:sdt>
  <w:p w14:paraId="3200A28E" w14:textId="77777777" w:rsidR="0080213F" w:rsidRPr="0052015F" w:rsidRDefault="0080213F" w:rsidP="0080213F">
    <w:pPr>
      <w:pStyle w:val="Footer"/>
      <w:tabs>
        <w:tab w:val="clear" w:pos="4680"/>
        <w:tab w:val="clear" w:pos="9360"/>
        <w:tab w:val="left" w:pos="2679"/>
      </w:tabs>
      <w:ind w:right="360"/>
      <w:rPr>
        <w:rFonts w:ascii="Arial" w:hAnsi="Arial" w:cs="Arial"/>
        <w:color w:val="808080" w:themeColor="background1" w:themeShade="80"/>
        <w:sz w:val="20"/>
        <w:szCs w:val="20"/>
      </w:rPr>
    </w:pPr>
    <w:r>
      <w:rPr>
        <w:rFonts w:ascii="Arial" w:hAnsi="Arial" w:cs="Arial"/>
        <w:noProof/>
        <w:color w:val="808080" w:themeColor="background1" w:themeShade="80"/>
        <w:sz w:val="20"/>
        <w:szCs w:val="20"/>
      </w:rPr>
      <w:drawing>
        <wp:anchor distT="0" distB="0" distL="114300" distR="114300" simplePos="0" relativeHeight="251658240" behindDoc="0" locked="0" layoutInCell="1" allowOverlap="1" wp14:anchorId="12EFFD5C" wp14:editId="1BD769F2">
          <wp:simplePos x="0" y="0"/>
          <wp:positionH relativeFrom="column">
            <wp:posOffset>-191622</wp:posOffset>
          </wp:positionH>
          <wp:positionV relativeFrom="paragraph">
            <wp:posOffset>-24071</wp:posOffset>
          </wp:positionV>
          <wp:extent cx="1546622" cy="76554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na.png"/>
                  <pic:cNvPicPr/>
                </pic:nvPicPr>
                <pic:blipFill>
                  <a:blip r:embed="rId1">
                    <a:extLst>
                      <a:ext uri="{28A0092B-C50C-407E-A947-70E740481C1C}">
                        <a14:useLocalDpi xmlns:a14="http://schemas.microsoft.com/office/drawing/2010/main" val="0"/>
                      </a:ext>
                    </a:extLst>
                  </a:blip>
                  <a:stretch>
                    <a:fillRect/>
                  </a:stretch>
                </pic:blipFill>
                <pic:spPr>
                  <a:xfrm flipH="1">
                    <a:off x="0" y="0"/>
                    <a:ext cx="1546622" cy="765545"/>
                  </a:xfrm>
                  <a:prstGeom prst="rect">
                    <a:avLst/>
                  </a:prstGeom>
                </pic:spPr>
              </pic:pic>
            </a:graphicData>
          </a:graphic>
          <wp14:sizeRelH relativeFrom="page">
            <wp14:pctWidth>0</wp14:pctWidth>
          </wp14:sizeRelH>
          <wp14:sizeRelV relativeFrom="page">
            <wp14:pctHeight>0</wp14:pctHeight>
          </wp14:sizeRelV>
        </wp:anchor>
      </w:drawing>
    </w:r>
    <w:r w:rsidRPr="0052015F">
      <w:rPr>
        <w:rFonts w:ascii="Arial" w:hAnsi="Arial" w:cs="Arial"/>
        <w:color w:val="808080" w:themeColor="background1" w:themeShade="80"/>
        <w:sz w:val="20"/>
        <w:szCs w:val="20"/>
      </w:rPr>
      <w:tab/>
      <w:t xml:space="preserve"> </w:t>
    </w:r>
    <w:r w:rsidRPr="0052015F">
      <w:rPr>
        <w:rFonts w:ascii="Arial" w:hAnsi="Arial" w:cs="Arial"/>
        <w:color w:val="808080" w:themeColor="background1" w:themeShade="80"/>
        <w:sz w:val="20"/>
        <w:szCs w:val="20"/>
      </w:rPr>
      <w:tab/>
      <w:t xml:space="preserve">    Report completed by MN Associates, Inc.</w:t>
    </w:r>
  </w:p>
  <w:p w14:paraId="5D690191" w14:textId="77777777" w:rsidR="0080213F" w:rsidRPr="0052015F" w:rsidRDefault="0080213F">
    <w:pPr>
      <w:pStyle w:val="Footer"/>
      <w:rPr>
        <w:rFonts w:ascii="Arial" w:hAnsi="Arial" w:cs="Arial"/>
        <w:color w:val="808080" w:themeColor="background1" w:themeShade="8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02FF6E" w14:textId="77777777" w:rsidR="00091D7B" w:rsidRDefault="00091D7B">
      <w:r>
        <w:separator/>
      </w:r>
    </w:p>
  </w:footnote>
  <w:footnote w:type="continuationSeparator" w:id="0">
    <w:p w14:paraId="18DE7263" w14:textId="77777777" w:rsidR="00091D7B" w:rsidRDefault="00091D7B">
      <w:r>
        <w:continuationSeparator/>
      </w:r>
    </w:p>
  </w:footnote>
  <w:footnote w:id="1">
    <w:p w14:paraId="6A82BFA2" w14:textId="77777777" w:rsidR="00DC1E51" w:rsidRDefault="00DC1E51" w:rsidP="00DC1E51">
      <w:pPr>
        <w:pStyle w:val="FootnoteText"/>
      </w:pPr>
      <w:r>
        <w:rPr>
          <w:rStyle w:val="FootnoteReference"/>
        </w:rPr>
        <w:footnoteRef/>
      </w:r>
      <w:r>
        <w:t xml:space="preserve"> </w:t>
      </w:r>
      <w:r w:rsidRPr="00A93367">
        <w:t>https://www2.ed.gov/about/offices/list/ope/trio/index.html</w:t>
      </w:r>
    </w:p>
  </w:footnote>
  <w:footnote w:id="2">
    <w:p w14:paraId="238B094A" w14:textId="77777777" w:rsidR="00E3788A" w:rsidRDefault="00E3788A" w:rsidP="00E3788A">
      <w:pPr>
        <w:pStyle w:val="FootnoteText"/>
      </w:pPr>
      <w:r>
        <w:rPr>
          <w:rStyle w:val="FootnoteReference"/>
        </w:rPr>
        <w:footnoteRef/>
      </w:r>
      <w:r>
        <w:t xml:space="preserve"> </w:t>
      </w:r>
      <w:r w:rsidRPr="00FD250A">
        <w:t>https://forms.tri-c.edu/PathwaysTRiOTrainingForm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67D602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1BC24F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0952F41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83EDA5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F14797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576F8B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28880F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16C6B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DB2A0B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3B4378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FD4B4C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47925F1"/>
    <w:multiLevelType w:val="hybridMultilevel"/>
    <w:tmpl w:val="7FA092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1AE401"/>
    <w:multiLevelType w:val="multilevel"/>
    <w:tmpl w:val="5F582F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69942B2B"/>
    <w:multiLevelType w:val="hybridMultilevel"/>
    <w:tmpl w:val="A6BC0C0E"/>
    <w:lvl w:ilvl="0" w:tplc="7E980C5A">
      <w:start w:val="1"/>
      <w:numFmt w:val="bullet"/>
      <w:pStyle w:val="ListParagraph"/>
      <w:lvlText w:val=""/>
      <w:lvlJc w:val="left"/>
      <w:pPr>
        <w:ind w:left="2160" w:hanging="360"/>
      </w:pPr>
      <w:rPr>
        <w:rFonts w:ascii="Wingdings 2" w:hAnsi="Wingdings 2" w:hint="default"/>
        <w:color w:val="FFD400"/>
        <w:sz w:val="18"/>
        <w:szCs w:val="18"/>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3"/>
  </w:num>
  <w:num w:numId="2">
    <w:abstractNumId w:val="13"/>
  </w:num>
  <w:num w:numId="3">
    <w:abstractNumId w:val="13"/>
  </w:num>
  <w:num w:numId="4">
    <w:abstractNumId w:val="12"/>
  </w:num>
  <w:num w:numId="5">
    <w:abstractNumId w:val="0"/>
  </w:num>
  <w:num w:numId="6">
    <w:abstractNumId w:val="0"/>
  </w:num>
  <w:num w:numId="7">
    <w:abstractNumId w:val="0"/>
  </w:num>
  <w:num w:numId="8">
    <w:abstractNumId w:val="0"/>
  </w:num>
  <w:num w:numId="9">
    <w:abstractNumId w:val="1"/>
  </w:num>
  <w:num w:numId="10">
    <w:abstractNumId w:val="2"/>
  </w:num>
  <w:num w:numId="11">
    <w:abstractNumId w:val="3"/>
  </w:num>
  <w:num w:numId="12">
    <w:abstractNumId w:val="4"/>
  </w:num>
  <w:num w:numId="13">
    <w:abstractNumId w:val="9"/>
  </w:num>
  <w:num w:numId="14">
    <w:abstractNumId w:val="5"/>
  </w:num>
  <w:num w:numId="15">
    <w:abstractNumId w:val="6"/>
  </w:num>
  <w:num w:numId="16">
    <w:abstractNumId w:val="7"/>
  </w:num>
  <w:num w:numId="17">
    <w:abstractNumId w:val="8"/>
  </w:num>
  <w:num w:numId="18">
    <w:abstractNumId w:val="10"/>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vita Mittapalli">
    <w15:presenceInfo w15:providerId="None" w15:userId="Kavita Mittapa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14D56"/>
    <w:rsid w:val="00016DA5"/>
    <w:rsid w:val="00027654"/>
    <w:rsid w:val="00045A24"/>
    <w:rsid w:val="0004658E"/>
    <w:rsid w:val="000657A3"/>
    <w:rsid w:val="00091D7B"/>
    <w:rsid w:val="00092939"/>
    <w:rsid w:val="00094AFA"/>
    <w:rsid w:val="000961EB"/>
    <w:rsid w:val="00097743"/>
    <w:rsid w:val="000A3093"/>
    <w:rsid w:val="000D2AD6"/>
    <w:rsid w:val="000D6AD2"/>
    <w:rsid w:val="000F2700"/>
    <w:rsid w:val="000F4CD7"/>
    <w:rsid w:val="0010210F"/>
    <w:rsid w:val="001137F5"/>
    <w:rsid w:val="00134C62"/>
    <w:rsid w:val="00161289"/>
    <w:rsid w:val="00185D98"/>
    <w:rsid w:val="0018639A"/>
    <w:rsid w:val="001B0F00"/>
    <w:rsid w:val="001D6690"/>
    <w:rsid w:val="001E453C"/>
    <w:rsid w:val="001E5A3A"/>
    <w:rsid w:val="001E6301"/>
    <w:rsid w:val="001F5A97"/>
    <w:rsid w:val="00200257"/>
    <w:rsid w:val="00203EB7"/>
    <w:rsid w:val="002213DE"/>
    <w:rsid w:val="00222274"/>
    <w:rsid w:val="0023057B"/>
    <w:rsid w:val="00234AF5"/>
    <w:rsid w:val="00275634"/>
    <w:rsid w:val="0027641D"/>
    <w:rsid w:val="0028327F"/>
    <w:rsid w:val="00283ADF"/>
    <w:rsid w:val="002F4978"/>
    <w:rsid w:val="002F6562"/>
    <w:rsid w:val="00300049"/>
    <w:rsid w:val="00315332"/>
    <w:rsid w:val="003240D0"/>
    <w:rsid w:val="00340798"/>
    <w:rsid w:val="0034491F"/>
    <w:rsid w:val="00351415"/>
    <w:rsid w:val="00357441"/>
    <w:rsid w:val="00391878"/>
    <w:rsid w:val="003D55F0"/>
    <w:rsid w:val="003D5F7E"/>
    <w:rsid w:val="003D67E4"/>
    <w:rsid w:val="003F0E90"/>
    <w:rsid w:val="0040625F"/>
    <w:rsid w:val="00413072"/>
    <w:rsid w:val="004177FD"/>
    <w:rsid w:val="0042545B"/>
    <w:rsid w:val="00436589"/>
    <w:rsid w:val="00441EC8"/>
    <w:rsid w:val="004572D1"/>
    <w:rsid w:val="0046758D"/>
    <w:rsid w:val="0046763F"/>
    <w:rsid w:val="004746C3"/>
    <w:rsid w:val="004821BB"/>
    <w:rsid w:val="00490AAB"/>
    <w:rsid w:val="004B4281"/>
    <w:rsid w:val="004E29B3"/>
    <w:rsid w:val="004E3474"/>
    <w:rsid w:val="004E4352"/>
    <w:rsid w:val="00525A51"/>
    <w:rsid w:val="00543FB3"/>
    <w:rsid w:val="00590D07"/>
    <w:rsid w:val="00594FC0"/>
    <w:rsid w:val="005A3361"/>
    <w:rsid w:val="005A4A78"/>
    <w:rsid w:val="005B4CB8"/>
    <w:rsid w:val="005E10A8"/>
    <w:rsid w:val="005E6272"/>
    <w:rsid w:val="005E7881"/>
    <w:rsid w:val="005F16C3"/>
    <w:rsid w:val="00616F10"/>
    <w:rsid w:val="006176EF"/>
    <w:rsid w:val="006179B1"/>
    <w:rsid w:val="0062181B"/>
    <w:rsid w:val="00622EA5"/>
    <w:rsid w:val="006612D7"/>
    <w:rsid w:val="006620D1"/>
    <w:rsid w:val="0068238C"/>
    <w:rsid w:val="00695AFE"/>
    <w:rsid w:val="00696A68"/>
    <w:rsid w:val="006B19CA"/>
    <w:rsid w:val="006B5079"/>
    <w:rsid w:val="006B7DCC"/>
    <w:rsid w:val="006C4D3F"/>
    <w:rsid w:val="006D00FE"/>
    <w:rsid w:val="006D20CB"/>
    <w:rsid w:val="006D4FCA"/>
    <w:rsid w:val="006E057F"/>
    <w:rsid w:val="006F6FB0"/>
    <w:rsid w:val="00721419"/>
    <w:rsid w:val="0073415D"/>
    <w:rsid w:val="00735C40"/>
    <w:rsid w:val="007440AE"/>
    <w:rsid w:val="0078046D"/>
    <w:rsid w:val="00784D58"/>
    <w:rsid w:val="007C315D"/>
    <w:rsid w:val="007D04B8"/>
    <w:rsid w:val="007D3958"/>
    <w:rsid w:val="007D5B90"/>
    <w:rsid w:val="007E4CF9"/>
    <w:rsid w:val="007E580F"/>
    <w:rsid w:val="007E7C99"/>
    <w:rsid w:val="0080213F"/>
    <w:rsid w:val="0080409F"/>
    <w:rsid w:val="00804A6C"/>
    <w:rsid w:val="00811D4A"/>
    <w:rsid w:val="00841A72"/>
    <w:rsid w:val="00864F68"/>
    <w:rsid w:val="0087332F"/>
    <w:rsid w:val="008815EE"/>
    <w:rsid w:val="008B1CC3"/>
    <w:rsid w:val="008C49A0"/>
    <w:rsid w:val="008D6863"/>
    <w:rsid w:val="008E1908"/>
    <w:rsid w:val="00917B2C"/>
    <w:rsid w:val="00947A3F"/>
    <w:rsid w:val="009A2C36"/>
    <w:rsid w:val="009D1D5C"/>
    <w:rsid w:val="009D5596"/>
    <w:rsid w:val="009E43F2"/>
    <w:rsid w:val="009F20DC"/>
    <w:rsid w:val="009F468B"/>
    <w:rsid w:val="009F698F"/>
    <w:rsid w:val="00A051B2"/>
    <w:rsid w:val="00A13471"/>
    <w:rsid w:val="00A50A9D"/>
    <w:rsid w:val="00A53965"/>
    <w:rsid w:val="00A62E6C"/>
    <w:rsid w:val="00A72DD3"/>
    <w:rsid w:val="00A74A45"/>
    <w:rsid w:val="00A93492"/>
    <w:rsid w:val="00AB2614"/>
    <w:rsid w:val="00AB38A9"/>
    <w:rsid w:val="00AB5F14"/>
    <w:rsid w:val="00AC29A8"/>
    <w:rsid w:val="00AC69C0"/>
    <w:rsid w:val="00AE011D"/>
    <w:rsid w:val="00AF0873"/>
    <w:rsid w:val="00AF351D"/>
    <w:rsid w:val="00B118BF"/>
    <w:rsid w:val="00B21E21"/>
    <w:rsid w:val="00B336F1"/>
    <w:rsid w:val="00B825EA"/>
    <w:rsid w:val="00B850EE"/>
    <w:rsid w:val="00B86B75"/>
    <w:rsid w:val="00B900DB"/>
    <w:rsid w:val="00B97C04"/>
    <w:rsid w:val="00BB12B3"/>
    <w:rsid w:val="00BB6CED"/>
    <w:rsid w:val="00BC48D5"/>
    <w:rsid w:val="00BF0602"/>
    <w:rsid w:val="00C11954"/>
    <w:rsid w:val="00C226C5"/>
    <w:rsid w:val="00C270C2"/>
    <w:rsid w:val="00C36279"/>
    <w:rsid w:val="00C50D2E"/>
    <w:rsid w:val="00C51A2F"/>
    <w:rsid w:val="00C8329F"/>
    <w:rsid w:val="00C85275"/>
    <w:rsid w:val="00CA2897"/>
    <w:rsid w:val="00CB7339"/>
    <w:rsid w:val="00CC0AE6"/>
    <w:rsid w:val="00CC4ADB"/>
    <w:rsid w:val="00CD04DD"/>
    <w:rsid w:val="00CD6A8C"/>
    <w:rsid w:val="00CE1001"/>
    <w:rsid w:val="00CE33EF"/>
    <w:rsid w:val="00CF0715"/>
    <w:rsid w:val="00CF7389"/>
    <w:rsid w:val="00D00C4A"/>
    <w:rsid w:val="00D12590"/>
    <w:rsid w:val="00D34960"/>
    <w:rsid w:val="00D62D6F"/>
    <w:rsid w:val="00DA56EE"/>
    <w:rsid w:val="00DB20A6"/>
    <w:rsid w:val="00DB71FA"/>
    <w:rsid w:val="00DC1E51"/>
    <w:rsid w:val="00DE2F3B"/>
    <w:rsid w:val="00E0164A"/>
    <w:rsid w:val="00E01932"/>
    <w:rsid w:val="00E055D4"/>
    <w:rsid w:val="00E315A3"/>
    <w:rsid w:val="00E3392D"/>
    <w:rsid w:val="00E343F1"/>
    <w:rsid w:val="00E3788A"/>
    <w:rsid w:val="00E629D3"/>
    <w:rsid w:val="00E64EA0"/>
    <w:rsid w:val="00E76543"/>
    <w:rsid w:val="00E76C32"/>
    <w:rsid w:val="00EB0CA4"/>
    <w:rsid w:val="00EB0CEE"/>
    <w:rsid w:val="00EB0FD9"/>
    <w:rsid w:val="00EC233F"/>
    <w:rsid w:val="00F05C8A"/>
    <w:rsid w:val="00F21A31"/>
    <w:rsid w:val="00F35A36"/>
    <w:rsid w:val="00F372F8"/>
    <w:rsid w:val="00F43268"/>
    <w:rsid w:val="00F4327E"/>
    <w:rsid w:val="00F43510"/>
    <w:rsid w:val="00F533C1"/>
    <w:rsid w:val="00F65118"/>
    <w:rsid w:val="00F67B0C"/>
    <w:rsid w:val="00F76B22"/>
    <w:rsid w:val="00F86FC4"/>
    <w:rsid w:val="00FA37CC"/>
    <w:rsid w:val="00FD1A4B"/>
    <w:rsid w:val="00FF32E6"/>
    <w:rsid w:val="00FF4A2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2B28D"/>
  <w15:docId w15:val="{D92DE334-BB13-464E-AB4E-1CC59AF1A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0396"/>
    <w:pPr>
      <w:spacing w:after="100" w:line="360" w:lineRule="auto"/>
      <w:ind w:firstLine="360"/>
    </w:pPr>
    <w:rPr>
      <w:rFonts w:ascii="Garamond" w:eastAsiaTheme="minorEastAsia" w:hAnsi="Garamond"/>
      <w:sz w:val="22"/>
      <w:szCs w:val="22"/>
    </w:rPr>
  </w:style>
  <w:style w:type="paragraph" w:styleId="Heading1">
    <w:name w:val="heading 1"/>
    <w:next w:val="Normal"/>
    <w:link w:val="Heading1Char"/>
    <w:uiPriority w:val="9"/>
    <w:qFormat/>
    <w:rsid w:val="00A63718"/>
    <w:pPr>
      <w:keepNext/>
      <w:keepLines/>
      <w:spacing w:before="320" w:after="200"/>
      <w:outlineLvl w:val="0"/>
    </w:pPr>
    <w:rPr>
      <w:rFonts w:ascii="Arial" w:eastAsiaTheme="majorEastAsia" w:hAnsi="Arial" w:cstheme="majorBidi"/>
      <w:b/>
      <w:color w:val="009999"/>
      <w:sz w:val="32"/>
      <w:szCs w:val="32"/>
    </w:rPr>
  </w:style>
  <w:style w:type="paragraph" w:styleId="Heading2">
    <w:name w:val="heading 2"/>
    <w:basedOn w:val="Heading1"/>
    <w:next w:val="Normal"/>
    <w:link w:val="Heading2Char"/>
    <w:uiPriority w:val="9"/>
    <w:unhideWhenUsed/>
    <w:qFormat/>
    <w:rsid w:val="00E10CAA"/>
    <w:pPr>
      <w:spacing w:before="200"/>
      <w:outlineLvl w:val="1"/>
    </w:pPr>
    <w:rPr>
      <w:sz w:val="26"/>
      <w:szCs w:val="26"/>
    </w:rPr>
  </w:style>
  <w:style w:type="paragraph" w:styleId="Heading3">
    <w:name w:val="heading 3"/>
    <w:basedOn w:val="Heading2"/>
    <w:next w:val="Normal"/>
    <w:link w:val="Heading3Char"/>
    <w:uiPriority w:val="9"/>
    <w:unhideWhenUsed/>
    <w:qFormat/>
    <w:rsid w:val="00A63718"/>
    <w:pPr>
      <w:outlineLvl w:val="2"/>
    </w:pPr>
    <w:rPr>
      <w:color w:val="D22630"/>
      <w:sz w:val="24"/>
      <w:szCs w:val="24"/>
    </w:rPr>
  </w:style>
  <w:style w:type="paragraph" w:styleId="Heading4">
    <w:name w:val="heading 4"/>
    <w:basedOn w:val="Normal"/>
    <w:next w:val="Normal"/>
    <w:link w:val="Heading4Char"/>
    <w:uiPriority w:val="9"/>
    <w:unhideWhenUsed/>
    <w:qFormat/>
    <w:rsid w:val="00A63718"/>
    <w:pPr>
      <w:keepNext/>
      <w:keepLines/>
      <w:spacing w:before="40" w:after="0"/>
      <w:ind w:firstLine="0"/>
      <w:outlineLvl w:val="3"/>
    </w:pPr>
    <w:rPr>
      <w:rFonts w:ascii="Arial" w:eastAsiaTheme="majorEastAsia" w:hAnsi="Arial" w:cstheme="majorBidi"/>
      <w:b/>
      <w:i/>
      <w:iCs/>
      <w:color w:val="D22630"/>
      <w:sz w:val="24"/>
    </w:rPr>
  </w:style>
  <w:style w:type="paragraph" w:styleId="Heading5">
    <w:name w:val="heading 5"/>
    <w:basedOn w:val="Heading4"/>
    <w:next w:val="Normal"/>
    <w:link w:val="Heading5Char"/>
    <w:uiPriority w:val="9"/>
    <w:unhideWhenUsed/>
    <w:qFormat/>
    <w:rsid w:val="008A5CB3"/>
    <w:pPr>
      <w:outlineLvl w:val="4"/>
    </w:pPr>
    <w:rPr>
      <w:i w:val="0"/>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0081"/>
    <w:pPr>
      <w:spacing w:line="240" w:lineRule="auto"/>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A50081"/>
    <w:rPr>
      <w:rFonts w:ascii="Garamond" w:eastAsiaTheme="majorEastAsia" w:hAnsi="Garamond" w:cstheme="majorBidi"/>
      <w:b/>
      <w:spacing w:val="-10"/>
      <w:kern w:val="28"/>
      <w:sz w:val="32"/>
      <w:szCs w:val="56"/>
    </w:rPr>
  </w:style>
  <w:style w:type="paragraph" w:customStyle="1" w:styleId="MNA-P">
    <w:name w:val="MNA - P"/>
    <w:qFormat/>
    <w:rsid w:val="006F2F8E"/>
    <w:pPr>
      <w:spacing w:after="160" w:line="348" w:lineRule="auto"/>
    </w:pPr>
    <w:rPr>
      <w:rFonts w:ascii="Garamond" w:eastAsiaTheme="minorEastAsia" w:hAnsi="Garamond" w:cs="Times New Roman"/>
      <w:bCs/>
      <w:color w:val="000000"/>
      <w:sz w:val="22"/>
      <w:szCs w:val="22"/>
    </w:rPr>
  </w:style>
  <w:style w:type="paragraph" w:styleId="Subtitle">
    <w:name w:val="Subtitle"/>
    <w:aliases w:val="DK - H2"/>
    <w:basedOn w:val="DK-H1"/>
    <w:link w:val="SubtitleChar"/>
    <w:qFormat/>
    <w:rsid w:val="005D69AD"/>
    <w:rPr>
      <w:caps w:val="0"/>
      <w:sz w:val="30"/>
    </w:rPr>
  </w:style>
  <w:style w:type="character" w:customStyle="1" w:styleId="SubtitleChar">
    <w:name w:val="Subtitle Char"/>
    <w:aliases w:val="DK - H2 Char"/>
    <w:basedOn w:val="DefaultParagraphFont"/>
    <w:link w:val="Subtitle"/>
    <w:rsid w:val="005D69AD"/>
    <w:rPr>
      <w:rFonts w:ascii="Open Sans" w:eastAsia="Montserrat" w:hAnsi="Open Sans" w:cs="Montserrat"/>
      <w:b/>
      <w:bCs/>
      <w:color w:val="000000"/>
      <w:spacing w:val="-20"/>
      <w:kern w:val="30"/>
      <w:sz w:val="30"/>
      <w:szCs w:val="30"/>
    </w:rPr>
  </w:style>
  <w:style w:type="paragraph" w:customStyle="1" w:styleId="DK-P">
    <w:name w:val="DK - P"/>
    <w:basedOn w:val="Normal"/>
    <w:qFormat/>
    <w:rsid w:val="00D41B4B"/>
    <w:rPr>
      <w:rFonts w:eastAsia="PT Serif" w:cs="PT Serif"/>
      <w:color w:val="000000"/>
    </w:rPr>
  </w:style>
  <w:style w:type="paragraph" w:customStyle="1" w:styleId="DK-H1">
    <w:name w:val="DK - H1"/>
    <w:basedOn w:val="Title"/>
    <w:qFormat/>
    <w:rsid w:val="005D69AD"/>
    <w:pPr>
      <w:keepNext/>
      <w:keepLines/>
    </w:pPr>
    <w:rPr>
      <w:rFonts w:ascii="Open Sans" w:eastAsia="Montserrat" w:hAnsi="Open Sans" w:cs="Montserrat"/>
      <w:bCs/>
      <w:caps/>
      <w:color w:val="000000"/>
      <w:spacing w:val="-20"/>
      <w:kern w:val="30"/>
      <w:sz w:val="36"/>
      <w:szCs w:val="30"/>
    </w:rPr>
  </w:style>
  <w:style w:type="paragraph" w:customStyle="1" w:styleId="DK-H3">
    <w:name w:val="DK - H3"/>
    <w:basedOn w:val="DK-P"/>
    <w:qFormat/>
    <w:rsid w:val="005D69AD"/>
    <w:pPr>
      <w:keepNext/>
      <w:spacing w:before="240"/>
    </w:pPr>
    <w:rPr>
      <w:rFonts w:ascii="Open Sans" w:hAnsi="Open Sans"/>
      <w:b/>
      <w:bCs/>
    </w:rPr>
  </w:style>
  <w:style w:type="paragraph" w:customStyle="1" w:styleId="DK-TableText">
    <w:name w:val="DK - Table Text"/>
    <w:basedOn w:val="DK-P"/>
    <w:qFormat/>
    <w:rsid w:val="005D69AD"/>
    <w:pPr>
      <w:spacing w:after="0"/>
    </w:pPr>
    <w:rPr>
      <w:rFonts w:ascii="Open Sans" w:eastAsia="Montserrat" w:hAnsi="Open Sans" w:cs="Montserrat"/>
      <w:szCs w:val="20"/>
    </w:rPr>
  </w:style>
  <w:style w:type="paragraph" w:customStyle="1" w:styleId="DK-tabletext0">
    <w:name w:val="DK - table text"/>
    <w:basedOn w:val="Normal"/>
    <w:qFormat/>
    <w:rsid w:val="00C31F7F"/>
    <w:pPr>
      <w:spacing w:line="240" w:lineRule="auto"/>
      <w:jc w:val="center"/>
    </w:pPr>
    <w:rPr>
      <w:rFonts w:ascii="Arial" w:hAnsi="Arial"/>
    </w:rPr>
  </w:style>
  <w:style w:type="paragraph" w:customStyle="1" w:styleId="MNA-Header">
    <w:name w:val="MNA - Header"/>
    <w:next w:val="MNA-P"/>
    <w:link w:val="MNA-HeaderChar"/>
    <w:qFormat/>
    <w:rsid w:val="0010420E"/>
    <w:pPr>
      <w:keepNext/>
      <w:keepLines/>
      <w:spacing w:after="160"/>
    </w:pPr>
    <w:rPr>
      <w:rFonts w:ascii="Arial" w:eastAsiaTheme="minorEastAsia" w:hAnsi="Arial"/>
      <w:b/>
      <w:color w:val="629DD1"/>
      <w:spacing w:val="-20"/>
      <w:sz w:val="32"/>
      <w:szCs w:val="22"/>
      <w:lang w:bidi="hi-IN"/>
    </w:rPr>
  </w:style>
  <w:style w:type="paragraph" w:customStyle="1" w:styleId="MNA-figuretitle">
    <w:name w:val="MNA - figure title"/>
    <w:next w:val="MNA-P"/>
    <w:qFormat/>
    <w:rsid w:val="0027523F"/>
    <w:pPr>
      <w:keepNext/>
      <w:keepLines/>
      <w:spacing w:before="240" w:after="160"/>
    </w:pPr>
    <w:rPr>
      <w:rFonts w:ascii="Arial" w:eastAsiaTheme="minorEastAsia" w:hAnsi="Arial" w:cs="Times New Roman"/>
      <w:b/>
      <w:bCs/>
      <w:color w:val="F05356"/>
      <w:sz w:val="20"/>
      <w:szCs w:val="22"/>
    </w:rPr>
  </w:style>
  <w:style w:type="paragraph" w:customStyle="1" w:styleId="MNA-subheader">
    <w:name w:val="MNA - subheader"/>
    <w:basedOn w:val="MNA-Header"/>
    <w:next w:val="MNA-P"/>
    <w:link w:val="MNA-subheaderChar"/>
    <w:qFormat/>
    <w:rsid w:val="00AA5E3B"/>
    <w:pPr>
      <w:spacing w:before="320"/>
    </w:pPr>
    <w:rPr>
      <w:rFonts w:eastAsiaTheme="minorHAnsi"/>
      <w:sz w:val="24"/>
      <w:szCs w:val="24"/>
    </w:rPr>
  </w:style>
  <w:style w:type="character" w:customStyle="1" w:styleId="MNA-subheaderChar">
    <w:name w:val="MNA - subheader Char"/>
    <w:basedOn w:val="DefaultParagraphFont"/>
    <w:link w:val="MNA-subheader"/>
    <w:rsid w:val="00AA5E3B"/>
    <w:rPr>
      <w:rFonts w:ascii="Arial" w:hAnsi="Arial"/>
      <w:b/>
      <w:color w:val="629DD1"/>
      <w:spacing w:val="-20"/>
      <w:lang w:bidi="hi-IN"/>
    </w:rPr>
  </w:style>
  <w:style w:type="character" w:customStyle="1" w:styleId="MNA-HeaderChar">
    <w:name w:val="MNA - Header Char"/>
    <w:basedOn w:val="DefaultParagraphFont"/>
    <w:link w:val="MNA-Header"/>
    <w:rsid w:val="0010420E"/>
    <w:rPr>
      <w:rFonts w:ascii="Arial" w:eastAsiaTheme="minorEastAsia" w:hAnsi="Arial"/>
      <w:b/>
      <w:color w:val="629DD1"/>
      <w:spacing w:val="-20"/>
      <w:sz w:val="32"/>
      <w:szCs w:val="22"/>
      <w:lang w:bidi="hi-IN"/>
    </w:rPr>
  </w:style>
  <w:style w:type="paragraph" w:customStyle="1" w:styleId="MNA-tabletext">
    <w:name w:val="MNA - table text"/>
    <w:basedOn w:val="MNA-figuretitle"/>
    <w:qFormat/>
    <w:rsid w:val="00822E81"/>
    <w:rPr>
      <w:b w:val="0"/>
      <w:color w:val="000000" w:themeColor="text1"/>
      <w:lang w:bidi="hi-IN"/>
    </w:rPr>
  </w:style>
  <w:style w:type="paragraph" w:styleId="ListParagraph">
    <w:name w:val="List Paragraph"/>
    <w:basedOn w:val="Normal"/>
    <w:uiPriority w:val="34"/>
    <w:qFormat/>
    <w:rsid w:val="00895EFD"/>
    <w:pPr>
      <w:numPr>
        <w:numId w:val="3"/>
      </w:numPr>
      <w:spacing w:after="0" w:line="240" w:lineRule="auto"/>
    </w:pPr>
    <w:rPr>
      <w:lang w:bidi="hi-IN"/>
    </w:rPr>
  </w:style>
  <w:style w:type="character" w:customStyle="1" w:styleId="Heading1Char">
    <w:name w:val="Heading 1 Char"/>
    <w:basedOn w:val="DefaultParagraphFont"/>
    <w:link w:val="Heading1"/>
    <w:uiPriority w:val="9"/>
    <w:rsid w:val="00A63718"/>
    <w:rPr>
      <w:rFonts w:ascii="Arial" w:eastAsiaTheme="majorEastAsia" w:hAnsi="Arial" w:cstheme="majorBidi"/>
      <w:b/>
      <w:color w:val="009999"/>
      <w:sz w:val="32"/>
      <w:szCs w:val="32"/>
    </w:rPr>
  </w:style>
  <w:style w:type="character" w:customStyle="1" w:styleId="Heading2Char">
    <w:name w:val="Heading 2 Char"/>
    <w:basedOn w:val="DefaultParagraphFont"/>
    <w:link w:val="Heading2"/>
    <w:uiPriority w:val="9"/>
    <w:rsid w:val="00E10CAA"/>
    <w:rPr>
      <w:rFonts w:ascii="Arial" w:eastAsiaTheme="majorEastAsia" w:hAnsi="Arial" w:cstheme="majorBidi"/>
      <w:b/>
      <w:color w:val="2BAADF"/>
      <w:sz w:val="26"/>
      <w:szCs w:val="26"/>
    </w:rPr>
  </w:style>
  <w:style w:type="character" w:customStyle="1" w:styleId="Heading3Char">
    <w:name w:val="Heading 3 Char"/>
    <w:basedOn w:val="DefaultParagraphFont"/>
    <w:link w:val="Heading3"/>
    <w:uiPriority w:val="9"/>
    <w:rsid w:val="00A63718"/>
    <w:rPr>
      <w:rFonts w:ascii="Arial" w:eastAsiaTheme="majorEastAsia" w:hAnsi="Arial" w:cstheme="majorBidi"/>
      <w:b/>
      <w:color w:val="D22630"/>
    </w:rPr>
  </w:style>
  <w:style w:type="paragraph" w:styleId="Header">
    <w:name w:val="header"/>
    <w:basedOn w:val="Normal"/>
    <w:link w:val="HeaderChar"/>
    <w:uiPriority w:val="99"/>
    <w:unhideWhenUsed/>
    <w:rsid w:val="00353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0A7"/>
    <w:rPr>
      <w:rFonts w:ascii="Garamond" w:eastAsiaTheme="minorEastAsia" w:hAnsi="Garamond"/>
      <w:sz w:val="22"/>
      <w:szCs w:val="22"/>
    </w:rPr>
  </w:style>
  <w:style w:type="paragraph" w:styleId="Footer">
    <w:name w:val="footer"/>
    <w:basedOn w:val="Normal"/>
    <w:link w:val="FooterChar"/>
    <w:unhideWhenUsed/>
    <w:rsid w:val="003530A7"/>
    <w:pPr>
      <w:tabs>
        <w:tab w:val="center" w:pos="4680"/>
        <w:tab w:val="right" w:pos="9360"/>
      </w:tabs>
      <w:spacing w:after="0" w:line="240" w:lineRule="auto"/>
    </w:pPr>
  </w:style>
  <w:style w:type="character" w:customStyle="1" w:styleId="FooterChar">
    <w:name w:val="Footer Char"/>
    <w:basedOn w:val="DefaultParagraphFont"/>
    <w:link w:val="Footer"/>
    <w:rsid w:val="003530A7"/>
    <w:rPr>
      <w:rFonts w:ascii="Garamond" w:eastAsiaTheme="minorEastAsia" w:hAnsi="Garamond"/>
      <w:sz w:val="22"/>
      <w:szCs w:val="22"/>
    </w:rPr>
  </w:style>
  <w:style w:type="character" w:styleId="PageNumber">
    <w:name w:val="page number"/>
    <w:basedOn w:val="DefaultParagraphFont"/>
    <w:semiHidden/>
    <w:unhideWhenUsed/>
    <w:rsid w:val="003530A7"/>
  </w:style>
  <w:style w:type="paragraph" w:styleId="Caption">
    <w:name w:val="caption"/>
    <w:basedOn w:val="Normal"/>
    <w:next w:val="Normal"/>
    <w:uiPriority w:val="35"/>
    <w:unhideWhenUsed/>
    <w:qFormat/>
    <w:rsid w:val="00B825EA"/>
    <w:pPr>
      <w:spacing w:before="200" w:after="200" w:line="240" w:lineRule="auto"/>
      <w:jc w:val="center"/>
    </w:pPr>
    <w:rPr>
      <w:rFonts w:ascii="Arial" w:hAnsi="Arial"/>
      <w:b/>
      <w:iCs/>
      <w:color w:val="808080" w:themeColor="background1" w:themeShade="80"/>
      <w:sz w:val="20"/>
      <w:szCs w:val="18"/>
    </w:rPr>
  </w:style>
  <w:style w:type="character" w:customStyle="1" w:styleId="Heading4Char">
    <w:name w:val="Heading 4 Char"/>
    <w:basedOn w:val="DefaultParagraphFont"/>
    <w:link w:val="Heading4"/>
    <w:uiPriority w:val="9"/>
    <w:rsid w:val="00A63718"/>
    <w:rPr>
      <w:rFonts w:ascii="Arial" w:eastAsiaTheme="majorEastAsia" w:hAnsi="Arial" w:cstheme="majorBidi"/>
      <w:b/>
      <w:i/>
      <w:iCs/>
      <w:color w:val="D22630"/>
      <w:szCs w:val="22"/>
    </w:rPr>
  </w:style>
  <w:style w:type="character" w:customStyle="1" w:styleId="Heading5Char">
    <w:name w:val="Heading 5 Char"/>
    <w:basedOn w:val="DefaultParagraphFont"/>
    <w:link w:val="Heading5"/>
    <w:uiPriority w:val="9"/>
    <w:rsid w:val="008A5CB3"/>
    <w:rPr>
      <w:rFonts w:ascii="Arial" w:eastAsiaTheme="majorEastAsia" w:hAnsi="Arial" w:cstheme="majorBidi"/>
      <w:b/>
      <w:iCs/>
      <w:color w:val="000000" w:themeColor="text1"/>
      <w:sz w:val="22"/>
      <w:szCs w:val="22"/>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OC1">
    <w:name w:val="toc 1"/>
    <w:basedOn w:val="Normal"/>
    <w:next w:val="Normal"/>
    <w:autoRedefine/>
    <w:uiPriority w:val="39"/>
    <w:unhideWhenUsed/>
    <w:rsid w:val="0080213F"/>
  </w:style>
  <w:style w:type="paragraph" w:styleId="TOC2">
    <w:name w:val="toc 2"/>
    <w:basedOn w:val="Normal"/>
    <w:next w:val="Normal"/>
    <w:autoRedefine/>
    <w:uiPriority w:val="39"/>
    <w:unhideWhenUsed/>
    <w:rsid w:val="0080213F"/>
    <w:pPr>
      <w:ind w:left="220"/>
    </w:pPr>
  </w:style>
  <w:style w:type="paragraph" w:styleId="TOC3">
    <w:name w:val="toc 3"/>
    <w:basedOn w:val="Normal"/>
    <w:next w:val="Normal"/>
    <w:autoRedefine/>
    <w:uiPriority w:val="39"/>
    <w:unhideWhenUsed/>
    <w:rsid w:val="0080213F"/>
    <w:pPr>
      <w:ind w:left="440"/>
    </w:pPr>
  </w:style>
  <w:style w:type="character" w:styleId="Hyperlink">
    <w:name w:val="Hyperlink"/>
    <w:basedOn w:val="DefaultParagraphFont"/>
    <w:uiPriority w:val="99"/>
    <w:unhideWhenUsed/>
    <w:rsid w:val="0080213F"/>
    <w:rPr>
      <w:color w:val="0563C1" w:themeColor="hyperlink"/>
      <w:u w:val="single"/>
    </w:rPr>
  </w:style>
  <w:style w:type="paragraph" w:styleId="TableofFigures">
    <w:name w:val="table of figures"/>
    <w:basedOn w:val="Normal"/>
    <w:next w:val="Normal"/>
    <w:uiPriority w:val="99"/>
    <w:unhideWhenUsed/>
    <w:rsid w:val="005F16C3"/>
    <w:pPr>
      <w:spacing w:after="0"/>
    </w:pPr>
  </w:style>
  <w:style w:type="character" w:styleId="CommentReference">
    <w:name w:val="annotation reference"/>
    <w:basedOn w:val="DefaultParagraphFont"/>
    <w:uiPriority w:val="99"/>
    <w:semiHidden/>
    <w:unhideWhenUsed/>
    <w:rsid w:val="0068238C"/>
    <w:rPr>
      <w:sz w:val="16"/>
      <w:szCs w:val="16"/>
    </w:rPr>
  </w:style>
  <w:style w:type="paragraph" w:styleId="CommentText">
    <w:name w:val="annotation text"/>
    <w:basedOn w:val="Normal"/>
    <w:link w:val="CommentTextChar"/>
    <w:uiPriority w:val="99"/>
    <w:semiHidden/>
    <w:unhideWhenUsed/>
    <w:rsid w:val="0068238C"/>
    <w:pPr>
      <w:spacing w:line="240" w:lineRule="auto"/>
    </w:pPr>
    <w:rPr>
      <w:sz w:val="20"/>
      <w:szCs w:val="20"/>
    </w:rPr>
  </w:style>
  <w:style w:type="character" w:customStyle="1" w:styleId="CommentTextChar">
    <w:name w:val="Comment Text Char"/>
    <w:basedOn w:val="DefaultParagraphFont"/>
    <w:link w:val="CommentText"/>
    <w:uiPriority w:val="99"/>
    <w:semiHidden/>
    <w:rsid w:val="0068238C"/>
    <w:rPr>
      <w:rFonts w:ascii="Garamond" w:eastAsiaTheme="minorEastAsia" w:hAnsi="Garamond"/>
      <w:sz w:val="20"/>
      <w:szCs w:val="20"/>
    </w:rPr>
  </w:style>
  <w:style w:type="paragraph" w:styleId="CommentSubject">
    <w:name w:val="annotation subject"/>
    <w:basedOn w:val="CommentText"/>
    <w:next w:val="CommentText"/>
    <w:link w:val="CommentSubjectChar"/>
    <w:uiPriority w:val="99"/>
    <w:semiHidden/>
    <w:unhideWhenUsed/>
    <w:rsid w:val="0068238C"/>
    <w:rPr>
      <w:b/>
      <w:bCs/>
    </w:rPr>
  </w:style>
  <w:style w:type="character" w:customStyle="1" w:styleId="CommentSubjectChar">
    <w:name w:val="Comment Subject Char"/>
    <w:basedOn w:val="CommentTextChar"/>
    <w:link w:val="CommentSubject"/>
    <w:uiPriority w:val="99"/>
    <w:semiHidden/>
    <w:rsid w:val="0068238C"/>
    <w:rPr>
      <w:rFonts w:ascii="Garamond" w:eastAsiaTheme="minorEastAsia" w:hAnsi="Garamond"/>
      <w:b/>
      <w:bCs/>
      <w:sz w:val="20"/>
      <w:szCs w:val="20"/>
    </w:rPr>
  </w:style>
  <w:style w:type="paragraph" w:styleId="BalloonText">
    <w:name w:val="Balloon Text"/>
    <w:basedOn w:val="Normal"/>
    <w:link w:val="BalloonTextChar"/>
    <w:uiPriority w:val="99"/>
    <w:semiHidden/>
    <w:unhideWhenUsed/>
    <w:rsid w:val="0068238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238C"/>
    <w:rPr>
      <w:rFonts w:ascii="Times New Roman" w:eastAsiaTheme="minorEastAsia" w:hAnsi="Times New Roman" w:cs="Times New Roman"/>
      <w:sz w:val="18"/>
      <w:szCs w:val="18"/>
    </w:rPr>
  </w:style>
  <w:style w:type="paragraph" w:styleId="FootnoteText">
    <w:name w:val="footnote text"/>
    <w:basedOn w:val="Normal"/>
    <w:link w:val="FootnoteTextChar"/>
    <w:uiPriority w:val="99"/>
    <w:unhideWhenUsed/>
    <w:rsid w:val="00DC1E51"/>
    <w:pPr>
      <w:spacing w:after="0" w:line="240" w:lineRule="auto"/>
      <w:ind w:firstLine="0"/>
    </w:pPr>
    <w:rPr>
      <w:rFonts w:eastAsiaTheme="minorHAnsi"/>
      <w:sz w:val="24"/>
      <w:szCs w:val="24"/>
    </w:rPr>
  </w:style>
  <w:style w:type="character" w:customStyle="1" w:styleId="FootnoteTextChar">
    <w:name w:val="Footnote Text Char"/>
    <w:basedOn w:val="DefaultParagraphFont"/>
    <w:link w:val="FootnoteText"/>
    <w:uiPriority w:val="99"/>
    <w:rsid w:val="00DC1E51"/>
    <w:rPr>
      <w:rFonts w:ascii="Garamond" w:hAnsi="Garamond"/>
    </w:rPr>
  </w:style>
  <w:style w:type="character" w:styleId="FootnoteReference">
    <w:name w:val="footnote reference"/>
    <w:basedOn w:val="DefaultParagraphFont"/>
    <w:uiPriority w:val="99"/>
    <w:unhideWhenUsed/>
    <w:rsid w:val="00DC1E5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14118">
      <w:bodyDiv w:val="1"/>
      <w:marLeft w:val="0"/>
      <w:marRight w:val="0"/>
      <w:marTop w:val="0"/>
      <w:marBottom w:val="0"/>
      <w:divBdr>
        <w:top w:val="none" w:sz="0" w:space="0" w:color="auto"/>
        <w:left w:val="none" w:sz="0" w:space="0" w:color="auto"/>
        <w:bottom w:val="none" w:sz="0" w:space="0" w:color="auto"/>
        <w:right w:val="none" w:sz="0" w:space="0" w:color="auto"/>
      </w:divBdr>
    </w:div>
    <w:div w:id="89157878">
      <w:bodyDiv w:val="1"/>
      <w:marLeft w:val="0"/>
      <w:marRight w:val="0"/>
      <w:marTop w:val="0"/>
      <w:marBottom w:val="0"/>
      <w:divBdr>
        <w:top w:val="none" w:sz="0" w:space="0" w:color="auto"/>
        <w:left w:val="none" w:sz="0" w:space="0" w:color="auto"/>
        <w:bottom w:val="none" w:sz="0" w:space="0" w:color="auto"/>
        <w:right w:val="none" w:sz="0" w:space="0" w:color="auto"/>
      </w:divBdr>
    </w:div>
    <w:div w:id="236138969">
      <w:bodyDiv w:val="1"/>
      <w:marLeft w:val="0"/>
      <w:marRight w:val="0"/>
      <w:marTop w:val="0"/>
      <w:marBottom w:val="0"/>
      <w:divBdr>
        <w:top w:val="none" w:sz="0" w:space="0" w:color="auto"/>
        <w:left w:val="none" w:sz="0" w:space="0" w:color="auto"/>
        <w:bottom w:val="none" w:sz="0" w:space="0" w:color="auto"/>
        <w:right w:val="none" w:sz="0" w:space="0" w:color="auto"/>
      </w:divBdr>
    </w:div>
    <w:div w:id="415640319">
      <w:bodyDiv w:val="1"/>
      <w:marLeft w:val="0"/>
      <w:marRight w:val="0"/>
      <w:marTop w:val="0"/>
      <w:marBottom w:val="0"/>
      <w:divBdr>
        <w:top w:val="none" w:sz="0" w:space="0" w:color="auto"/>
        <w:left w:val="none" w:sz="0" w:space="0" w:color="auto"/>
        <w:bottom w:val="none" w:sz="0" w:space="0" w:color="auto"/>
        <w:right w:val="none" w:sz="0" w:space="0" w:color="auto"/>
      </w:divBdr>
    </w:div>
    <w:div w:id="1140614125">
      <w:bodyDiv w:val="1"/>
      <w:marLeft w:val="0"/>
      <w:marRight w:val="0"/>
      <w:marTop w:val="0"/>
      <w:marBottom w:val="0"/>
      <w:divBdr>
        <w:top w:val="none" w:sz="0" w:space="0" w:color="auto"/>
        <w:left w:val="none" w:sz="0" w:space="0" w:color="auto"/>
        <w:bottom w:val="none" w:sz="0" w:space="0" w:color="auto"/>
        <w:right w:val="none" w:sz="0" w:space="0" w:color="auto"/>
      </w:divBdr>
    </w:div>
    <w:div w:id="1183010600">
      <w:bodyDiv w:val="1"/>
      <w:marLeft w:val="0"/>
      <w:marRight w:val="0"/>
      <w:marTop w:val="0"/>
      <w:marBottom w:val="0"/>
      <w:divBdr>
        <w:top w:val="none" w:sz="0" w:space="0" w:color="auto"/>
        <w:left w:val="none" w:sz="0" w:space="0" w:color="auto"/>
        <w:bottom w:val="none" w:sz="0" w:space="0" w:color="auto"/>
        <w:right w:val="none" w:sz="0" w:space="0" w:color="auto"/>
      </w:divBdr>
    </w:div>
    <w:div w:id="1651446073">
      <w:bodyDiv w:val="1"/>
      <w:marLeft w:val="0"/>
      <w:marRight w:val="0"/>
      <w:marTop w:val="0"/>
      <w:marBottom w:val="0"/>
      <w:divBdr>
        <w:top w:val="none" w:sz="0" w:space="0" w:color="auto"/>
        <w:left w:val="none" w:sz="0" w:space="0" w:color="auto"/>
        <w:bottom w:val="none" w:sz="0" w:space="0" w:color="auto"/>
        <w:right w:val="none" w:sz="0" w:space="0" w:color="auto"/>
      </w:divBdr>
    </w:div>
    <w:div w:id="204721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EB37C-146D-8949-80BF-24EB1318E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23</Pages>
  <Words>3141</Words>
  <Characters>17906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TRIO 2018 Annual Report</vt:lpstr>
    </vt:vector>
  </TitlesOfParts>
  <Company/>
  <LinksUpToDate>false</LinksUpToDate>
  <CharactersWithSpaces>21005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TRIO 2018 Annual Report</dc:title>
  <dc:creator>David Keyes</dc:creator>
  <cp:keywords/>
  <cp:lastModifiedBy>David Keyes</cp:lastModifiedBy>
  <cp:revision>54</cp:revision>
  <dcterms:created xsi:type="dcterms:W3CDTF">2018-08-27T23:51:00Z</dcterms:created>
  <dcterms:modified xsi:type="dcterms:W3CDTF">2018-08-28T00:38:00Z</dcterms:modified>
</cp:coreProperties>
</file>